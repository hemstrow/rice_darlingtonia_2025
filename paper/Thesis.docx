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6373" w14:textId="5052045E" w:rsidR="00E7388E" w:rsidRPr="00F6678D" w:rsidDel="005500F2" w:rsidRDefault="00E7388E" w:rsidP="00E7388E">
      <w:pPr>
        <w:spacing w:line="480" w:lineRule="auto"/>
        <w:jc w:val="center"/>
        <w:rPr>
          <w:del w:id="0" w:author="Hemstrom, William Beryl" w:date="2023-01-23T15:31:00Z"/>
          <w:rFonts w:ascii="Times New Roman" w:eastAsia="Times New Roman" w:hAnsi="Times New Roman" w:cs="Times New Roman"/>
          <w:color w:val="000000" w:themeColor="text1"/>
        </w:rPr>
      </w:pPr>
      <w:del w:id="1" w:author="Hemstrom, William Beryl" w:date="2023-01-23T15:31:00Z">
        <w:r w:rsidRPr="00F6678D" w:rsidDel="005500F2">
          <w:rPr>
            <w:rFonts w:ascii="Times New Roman" w:eastAsia="Times New Roman" w:hAnsi="Times New Roman" w:cs="Times New Roman"/>
            <w:color w:val="000000" w:themeColor="text1"/>
          </w:rPr>
          <w:delText xml:space="preserve">GENETIC DIVERSITY </w:delText>
        </w:r>
        <w:r w:rsidR="00AE7831" w:rsidDel="005500F2">
          <w:rPr>
            <w:rFonts w:ascii="Times New Roman" w:eastAsia="Times New Roman" w:hAnsi="Times New Roman" w:cs="Times New Roman"/>
            <w:color w:val="000000" w:themeColor="text1"/>
          </w:rPr>
          <w:delText>WITHIN AND AMONG POPULATIONS OF</w:delText>
        </w:r>
        <w:r w:rsidRPr="00F6678D" w:rsidDel="005500F2">
          <w:rPr>
            <w:rFonts w:ascii="Times New Roman" w:eastAsia="Times New Roman" w:hAnsi="Times New Roman" w:cs="Times New Roman"/>
            <w:color w:val="000000" w:themeColor="text1"/>
          </w:rPr>
          <w:delText> </w:delText>
        </w:r>
        <w:r w:rsidRPr="00F6678D" w:rsidDel="005500F2">
          <w:rPr>
            <w:rFonts w:ascii="Times New Roman" w:eastAsia="Times New Roman" w:hAnsi="Times New Roman" w:cs="Times New Roman"/>
            <w:i/>
            <w:iCs/>
            <w:color w:val="000000" w:themeColor="text1"/>
            <w:bdr w:val="none" w:sz="0" w:space="0" w:color="auto" w:frame="1"/>
          </w:rPr>
          <w:delText>DARLINGTONIA CALIFORNICA </w:delText>
        </w:r>
      </w:del>
    </w:p>
    <w:p w14:paraId="3E28E6A1" w14:textId="757E706C" w:rsidR="00E7388E" w:rsidRPr="00DF4E7C" w:rsidDel="005500F2" w:rsidRDefault="00E7388E" w:rsidP="00E7388E">
      <w:pPr>
        <w:jc w:val="center"/>
        <w:rPr>
          <w:del w:id="2" w:author="Hemstrom, William Beryl" w:date="2023-01-23T15:31:00Z"/>
          <w:rFonts w:ascii="Times New Roman" w:hAnsi="Times New Roman"/>
        </w:rPr>
      </w:pPr>
    </w:p>
    <w:p w14:paraId="42247CA4" w14:textId="724E815E" w:rsidR="00E7388E" w:rsidRPr="00DF4E7C" w:rsidDel="005500F2" w:rsidRDefault="00E7388E" w:rsidP="00E7388E">
      <w:pPr>
        <w:jc w:val="center"/>
        <w:rPr>
          <w:del w:id="3" w:author="Hemstrom, William Beryl" w:date="2023-01-23T15:31:00Z"/>
          <w:rFonts w:ascii="Times New Roman" w:hAnsi="Times New Roman"/>
        </w:rPr>
      </w:pPr>
      <w:del w:id="4" w:author="Hemstrom, William Beryl" w:date="2023-01-23T15:31:00Z">
        <w:r w:rsidRPr="00DF4E7C" w:rsidDel="005500F2">
          <w:rPr>
            <w:rFonts w:ascii="Times New Roman" w:hAnsi="Times New Roman"/>
          </w:rPr>
          <w:delText>____________</w:delText>
        </w:r>
      </w:del>
    </w:p>
    <w:p w14:paraId="0CCE645E" w14:textId="48C5D933" w:rsidR="00E7388E" w:rsidRPr="00DF4E7C" w:rsidDel="005500F2" w:rsidRDefault="00E7388E" w:rsidP="00E7388E">
      <w:pPr>
        <w:jc w:val="center"/>
        <w:rPr>
          <w:del w:id="5" w:author="Hemstrom, William Beryl" w:date="2023-01-23T15:31:00Z"/>
          <w:rFonts w:ascii="Times New Roman" w:hAnsi="Times New Roman"/>
        </w:rPr>
      </w:pPr>
    </w:p>
    <w:p w14:paraId="64ED13E2" w14:textId="692A62A6" w:rsidR="00E7388E" w:rsidRPr="00DF4E7C" w:rsidDel="005500F2" w:rsidRDefault="00E7388E" w:rsidP="00E7388E">
      <w:pPr>
        <w:jc w:val="center"/>
        <w:rPr>
          <w:del w:id="6" w:author="Hemstrom, William Beryl" w:date="2023-01-23T15:31:00Z"/>
          <w:rFonts w:ascii="Times New Roman" w:hAnsi="Times New Roman"/>
        </w:rPr>
      </w:pPr>
    </w:p>
    <w:p w14:paraId="7620A59B" w14:textId="10DAC961" w:rsidR="00E7388E" w:rsidRPr="00DF4E7C" w:rsidDel="005500F2" w:rsidRDefault="00E7388E" w:rsidP="00E7388E">
      <w:pPr>
        <w:jc w:val="center"/>
        <w:rPr>
          <w:del w:id="7" w:author="Hemstrom, William Beryl" w:date="2023-01-23T15:31:00Z"/>
          <w:rFonts w:ascii="Times New Roman" w:hAnsi="Times New Roman"/>
        </w:rPr>
      </w:pPr>
      <w:del w:id="8" w:author="Hemstrom, William Beryl" w:date="2023-01-23T15:31:00Z">
        <w:r w:rsidRPr="00DF4E7C" w:rsidDel="005500F2">
          <w:rPr>
            <w:rFonts w:ascii="Times New Roman" w:hAnsi="Times New Roman"/>
          </w:rPr>
          <w:delText>A Thesis</w:delText>
        </w:r>
      </w:del>
    </w:p>
    <w:p w14:paraId="5D7E29B6" w14:textId="346C35CD" w:rsidR="00E7388E" w:rsidRPr="00DF4E7C" w:rsidDel="005500F2" w:rsidRDefault="00E7388E" w:rsidP="00E7388E">
      <w:pPr>
        <w:jc w:val="center"/>
        <w:rPr>
          <w:del w:id="9" w:author="Hemstrom, William Beryl" w:date="2023-01-23T15:31:00Z"/>
          <w:rFonts w:ascii="Times New Roman" w:hAnsi="Times New Roman"/>
        </w:rPr>
      </w:pPr>
    </w:p>
    <w:p w14:paraId="4C131571" w14:textId="08257BF2" w:rsidR="00E7388E" w:rsidRPr="00DF4E7C" w:rsidDel="005500F2" w:rsidRDefault="00E7388E" w:rsidP="00E7388E">
      <w:pPr>
        <w:jc w:val="center"/>
        <w:rPr>
          <w:del w:id="10" w:author="Hemstrom, William Beryl" w:date="2023-01-23T15:31:00Z"/>
          <w:rFonts w:ascii="Times New Roman" w:hAnsi="Times New Roman"/>
        </w:rPr>
      </w:pPr>
      <w:del w:id="11" w:author="Hemstrom, William Beryl" w:date="2023-01-23T15:31:00Z">
        <w:r w:rsidRPr="00DF4E7C" w:rsidDel="005500F2">
          <w:rPr>
            <w:rFonts w:ascii="Times New Roman" w:hAnsi="Times New Roman"/>
          </w:rPr>
          <w:delText>Presented</w:delText>
        </w:r>
      </w:del>
    </w:p>
    <w:p w14:paraId="132A603A" w14:textId="2110ABF0" w:rsidR="00E7388E" w:rsidRPr="00DF4E7C" w:rsidDel="005500F2" w:rsidRDefault="00E7388E" w:rsidP="00E7388E">
      <w:pPr>
        <w:jc w:val="center"/>
        <w:rPr>
          <w:del w:id="12" w:author="Hemstrom, William Beryl" w:date="2023-01-23T15:31:00Z"/>
          <w:rFonts w:ascii="Times New Roman" w:hAnsi="Times New Roman"/>
        </w:rPr>
      </w:pPr>
    </w:p>
    <w:p w14:paraId="5BBA522E" w14:textId="0FB5A14D" w:rsidR="00E7388E" w:rsidRPr="00DF4E7C" w:rsidDel="005500F2" w:rsidRDefault="00E7388E" w:rsidP="00E7388E">
      <w:pPr>
        <w:jc w:val="center"/>
        <w:rPr>
          <w:del w:id="13" w:author="Hemstrom, William Beryl" w:date="2023-01-23T15:31:00Z"/>
          <w:rFonts w:ascii="Times New Roman" w:hAnsi="Times New Roman"/>
        </w:rPr>
      </w:pPr>
      <w:del w:id="14" w:author="Hemstrom, William Beryl" w:date="2023-01-23T15:31:00Z">
        <w:r w:rsidRPr="00DF4E7C" w:rsidDel="005500F2">
          <w:rPr>
            <w:rFonts w:ascii="Times New Roman" w:hAnsi="Times New Roman"/>
          </w:rPr>
          <w:delText>to the Faculty of</w:delText>
        </w:r>
      </w:del>
    </w:p>
    <w:p w14:paraId="15EFA8FF" w14:textId="45F9CA8F" w:rsidR="00E7388E" w:rsidRPr="00DF4E7C" w:rsidDel="005500F2" w:rsidRDefault="00E7388E" w:rsidP="00E7388E">
      <w:pPr>
        <w:jc w:val="center"/>
        <w:rPr>
          <w:del w:id="15" w:author="Hemstrom, William Beryl" w:date="2023-01-23T15:31:00Z"/>
          <w:rFonts w:ascii="Times New Roman" w:hAnsi="Times New Roman"/>
        </w:rPr>
      </w:pPr>
    </w:p>
    <w:p w14:paraId="263302E6" w14:textId="1D7EC6A9" w:rsidR="00E7388E" w:rsidRPr="00DF4E7C" w:rsidDel="005500F2" w:rsidRDefault="00E7388E" w:rsidP="00E7388E">
      <w:pPr>
        <w:jc w:val="center"/>
        <w:rPr>
          <w:del w:id="16" w:author="Hemstrom, William Beryl" w:date="2023-01-23T15:31:00Z"/>
          <w:rFonts w:ascii="Times New Roman" w:hAnsi="Times New Roman"/>
        </w:rPr>
      </w:pPr>
      <w:del w:id="17" w:author="Hemstrom, William Beryl" w:date="2023-01-23T15:31:00Z">
        <w:r w:rsidRPr="00DF4E7C" w:rsidDel="005500F2">
          <w:rPr>
            <w:rFonts w:ascii="Times New Roman" w:hAnsi="Times New Roman"/>
          </w:rPr>
          <w:delText>California State University, Chico</w:delText>
        </w:r>
      </w:del>
    </w:p>
    <w:p w14:paraId="0E02F73E" w14:textId="23981371" w:rsidR="00E7388E" w:rsidRPr="00DF4E7C" w:rsidDel="005500F2" w:rsidRDefault="00E7388E" w:rsidP="00E7388E">
      <w:pPr>
        <w:jc w:val="center"/>
        <w:rPr>
          <w:del w:id="18" w:author="Hemstrom, William Beryl" w:date="2023-01-23T15:31:00Z"/>
          <w:rFonts w:ascii="Times New Roman" w:hAnsi="Times New Roman"/>
        </w:rPr>
      </w:pPr>
    </w:p>
    <w:p w14:paraId="22D3B627" w14:textId="1C2EABEC" w:rsidR="00E7388E" w:rsidRPr="00DF4E7C" w:rsidDel="005500F2" w:rsidRDefault="00E7388E" w:rsidP="00E7388E">
      <w:pPr>
        <w:jc w:val="center"/>
        <w:rPr>
          <w:del w:id="19" w:author="Hemstrom, William Beryl" w:date="2023-01-23T15:31:00Z"/>
          <w:rFonts w:ascii="Times New Roman" w:hAnsi="Times New Roman"/>
        </w:rPr>
      </w:pPr>
    </w:p>
    <w:p w14:paraId="2EFFCB96" w14:textId="48E00EAF" w:rsidR="00E7388E" w:rsidRPr="00DF4E7C" w:rsidDel="005500F2" w:rsidRDefault="00E7388E" w:rsidP="00E7388E">
      <w:pPr>
        <w:jc w:val="center"/>
        <w:rPr>
          <w:del w:id="20" w:author="Hemstrom, William Beryl" w:date="2023-01-23T15:31:00Z"/>
          <w:rFonts w:ascii="Times New Roman" w:hAnsi="Times New Roman"/>
        </w:rPr>
      </w:pPr>
      <w:del w:id="21" w:author="Hemstrom, William Beryl" w:date="2023-01-23T15:31:00Z">
        <w:r w:rsidRPr="00DF4E7C" w:rsidDel="005500F2">
          <w:rPr>
            <w:rFonts w:ascii="Times New Roman" w:hAnsi="Times New Roman"/>
          </w:rPr>
          <w:delText>____________</w:delText>
        </w:r>
      </w:del>
    </w:p>
    <w:p w14:paraId="26321608" w14:textId="56A0304E" w:rsidR="00E7388E" w:rsidRPr="00DF4E7C" w:rsidDel="005500F2" w:rsidRDefault="00E7388E" w:rsidP="00E7388E">
      <w:pPr>
        <w:jc w:val="center"/>
        <w:rPr>
          <w:del w:id="22" w:author="Hemstrom, William Beryl" w:date="2023-01-23T15:31:00Z"/>
          <w:rFonts w:ascii="Times New Roman" w:hAnsi="Times New Roman"/>
        </w:rPr>
      </w:pPr>
    </w:p>
    <w:p w14:paraId="6A83F0E5" w14:textId="5A6A0D48" w:rsidR="00E7388E" w:rsidRPr="00DF4E7C" w:rsidDel="005500F2" w:rsidRDefault="00E7388E" w:rsidP="00E7388E">
      <w:pPr>
        <w:jc w:val="center"/>
        <w:rPr>
          <w:del w:id="23" w:author="Hemstrom, William Beryl" w:date="2023-01-23T15:31:00Z"/>
          <w:rFonts w:ascii="Times New Roman" w:hAnsi="Times New Roman"/>
        </w:rPr>
      </w:pPr>
    </w:p>
    <w:p w14:paraId="62BD5FAD" w14:textId="7173AD53" w:rsidR="00E7388E" w:rsidRPr="00DF4E7C" w:rsidDel="005500F2" w:rsidRDefault="00E7388E" w:rsidP="00E7388E">
      <w:pPr>
        <w:jc w:val="center"/>
        <w:rPr>
          <w:del w:id="24" w:author="Hemstrom, William Beryl" w:date="2023-01-23T15:31:00Z"/>
          <w:rFonts w:ascii="Times New Roman" w:hAnsi="Times New Roman"/>
        </w:rPr>
      </w:pPr>
      <w:del w:id="25" w:author="Hemstrom, William Beryl" w:date="2023-01-23T15:31:00Z">
        <w:r w:rsidRPr="00DF4E7C" w:rsidDel="005500F2">
          <w:rPr>
            <w:rFonts w:ascii="Times New Roman" w:hAnsi="Times New Roman"/>
          </w:rPr>
          <w:delText>In Partial Fulfillment</w:delText>
        </w:r>
      </w:del>
    </w:p>
    <w:p w14:paraId="160C4B90" w14:textId="7DCD2A2E" w:rsidR="00E7388E" w:rsidRPr="00DF4E7C" w:rsidDel="005500F2" w:rsidRDefault="00E7388E" w:rsidP="00E7388E">
      <w:pPr>
        <w:jc w:val="center"/>
        <w:rPr>
          <w:del w:id="26" w:author="Hemstrom, William Beryl" w:date="2023-01-23T15:31:00Z"/>
          <w:rFonts w:ascii="Times New Roman" w:hAnsi="Times New Roman"/>
        </w:rPr>
      </w:pPr>
    </w:p>
    <w:p w14:paraId="70BB9360" w14:textId="7AA721C0" w:rsidR="00E7388E" w:rsidRPr="00DF4E7C" w:rsidDel="005500F2" w:rsidRDefault="00E7388E" w:rsidP="00E7388E">
      <w:pPr>
        <w:jc w:val="center"/>
        <w:rPr>
          <w:del w:id="27" w:author="Hemstrom, William Beryl" w:date="2023-01-23T15:31:00Z"/>
          <w:rFonts w:ascii="Times New Roman" w:hAnsi="Times New Roman"/>
        </w:rPr>
      </w:pPr>
      <w:del w:id="28" w:author="Hemstrom, William Beryl" w:date="2023-01-23T15:31:00Z">
        <w:r w:rsidRPr="00DF4E7C" w:rsidDel="005500F2">
          <w:rPr>
            <w:rFonts w:ascii="Times New Roman" w:hAnsi="Times New Roman"/>
          </w:rPr>
          <w:delText>of the Requirements for the Degree</w:delText>
        </w:r>
      </w:del>
    </w:p>
    <w:p w14:paraId="6711AF53" w14:textId="78C6B7C9" w:rsidR="00E7388E" w:rsidRPr="00DF4E7C" w:rsidDel="005500F2" w:rsidRDefault="00E7388E" w:rsidP="00E7388E">
      <w:pPr>
        <w:jc w:val="center"/>
        <w:rPr>
          <w:del w:id="29" w:author="Hemstrom, William Beryl" w:date="2023-01-23T15:31:00Z"/>
          <w:rFonts w:ascii="Times New Roman" w:hAnsi="Times New Roman"/>
        </w:rPr>
      </w:pPr>
    </w:p>
    <w:p w14:paraId="2C800142" w14:textId="0A9EAFE2" w:rsidR="00E7388E" w:rsidRPr="00DF4E7C" w:rsidDel="005500F2" w:rsidRDefault="00E7388E" w:rsidP="00E7388E">
      <w:pPr>
        <w:jc w:val="center"/>
        <w:rPr>
          <w:del w:id="30" w:author="Hemstrom, William Beryl" w:date="2023-01-23T15:31:00Z"/>
          <w:rFonts w:ascii="Times New Roman" w:hAnsi="Times New Roman"/>
        </w:rPr>
      </w:pPr>
      <w:del w:id="31" w:author="Hemstrom, William Beryl" w:date="2023-01-23T15:31:00Z">
        <w:r w:rsidRPr="00DF4E7C" w:rsidDel="005500F2">
          <w:rPr>
            <w:rFonts w:ascii="Times New Roman" w:hAnsi="Times New Roman"/>
          </w:rPr>
          <w:delText xml:space="preserve">Master of </w:delText>
        </w:r>
        <w:r w:rsidR="009870B5" w:rsidDel="005500F2">
          <w:rPr>
            <w:rFonts w:ascii="Times New Roman" w:hAnsi="Times New Roman"/>
          </w:rPr>
          <w:delText>Science</w:delText>
        </w:r>
      </w:del>
    </w:p>
    <w:p w14:paraId="45BD0F5A" w14:textId="04CE342B" w:rsidR="00E7388E" w:rsidRPr="00DF4E7C" w:rsidDel="005500F2" w:rsidRDefault="00E7388E" w:rsidP="00E7388E">
      <w:pPr>
        <w:jc w:val="center"/>
        <w:rPr>
          <w:del w:id="32" w:author="Hemstrom, William Beryl" w:date="2023-01-23T15:31:00Z"/>
          <w:rFonts w:ascii="Times New Roman" w:hAnsi="Times New Roman"/>
        </w:rPr>
      </w:pPr>
    </w:p>
    <w:p w14:paraId="0102C963" w14:textId="14529256" w:rsidR="00E7388E" w:rsidRPr="00DF4E7C" w:rsidDel="005500F2" w:rsidRDefault="00E7388E" w:rsidP="00E7388E">
      <w:pPr>
        <w:jc w:val="center"/>
        <w:rPr>
          <w:del w:id="33" w:author="Hemstrom, William Beryl" w:date="2023-01-23T15:31:00Z"/>
          <w:rFonts w:ascii="Times New Roman" w:hAnsi="Times New Roman"/>
        </w:rPr>
      </w:pPr>
      <w:del w:id="34" w:author="Hemstrom, William Beryl" w:date="2023-01-23T15:31:00Z">
        <w:r w:rsidRPr="00DF4E7C" w:rsidDel="005500F2">
          <w:rPr>
            <w:rFonts w:ascii="Times New Roman" w:hAnsi="Times New Roman"/>
          </w:rPr>
          <w:delText>in</w:delText>
        </w:r>
      </w:del>
    </w:p>
    <w:p w14:paraId="62F49EB3" w14:textId="3EC4BCBE" w:rsidR="00E7388E" w:rsidRPr="00DF4E7C" w:rsidDel="005500F2" w:rsidRDefault="00E7388E" w:rsidP="00E7388E">
      <w:pPr>
        <w:jc w:val="center"/>
        <w:rPr>
          <w:del w:id="35" w:author="Hemstrom, William Beryl" w:date="2023-01-23T15:31:00Z"/>
          <w:rFonts w:ascii="Times New Roman" w:hAnsi="Times New Roman"/>
        </w:rPr>
      </w:pPr>
    </w:p>
    <w:p w14:paraId="5D791AA9" w14:textId="65054873" w:rsidR="00E7388E" w:rsidRPr="00DF4E7C" w:rsidDel="005500F2" w:rsidRDefault="00E7388E" w:rsidP="00E7388E">
      <w:pPr>
        <w:jc w:val="center"/>
        <w:rPr>
          <w:del w:id="36" w:author="Hemstrom, William Beryl" w:date="2023-01-23T15:31:00Z"/>
          <w:rFonts w:ascii="Times New Roman" w:hAnsi="Times New Roman"/>
        </w:rPr>
      </w:pPr>
      <w:del w:id="37" w:author="Hemstrom, William Beryl" w:date="2023-01-23T15:31:00Z">
        <w:r w:rsidDel="005500F2">
          <w:rPr>
            <w:rFonts w:ascii="Times New Roman" w:hAnsi="Times New Roman"/>
          </w:rPr>
          <w:delText>Biological Sciences</w:delText>
        </w:r>
      </w:del>
    </w:p>
    <w:p w14:paraId="0A009E57" w14:textId="16B94B08" w:rsidR="00E7388E" w:rsidRPr="00DF4E7C" w:rsidDel="005500F2" w:rsidRDefault="00E7388E" w:rsidP="00E7388E">
      <w:pPr>
        <w:jc w:val="center"/>
        <w:rPr>
          <w:del w:id="38" w:author="Hemstrom, William Beryl" w:date="2023-01-23T15:31:00Z"/>
          <w:rFonts w:ascii="Times New Roman" w:hAnsi="Times New Roman"/>
        </w:rPr>
      </w:pPr>
    </w:p>
    <w:p w14:paraId="54C71405" w14:textId="5D8030EB" w:rsidR="00E7388E" w:rsidRPr="00DF4E7C" w:rsidDel="005500F2" w:rsidRDefault="00E7388E" w:rsidP="00E7388E">
      <w:pPr>
        <w:jc w:val="center"/>
        <w:rPr>
          <w:del w:id="39" w:author="Hemstrom, William Beryl" w:date="2023-01-23T15:31:00Z"/>
          <w:rFonts w:ascii="Times New Roman" w:hAnsi="Times New Roman"/>
        </w:rPr>
      </w:pPr>
    </w:p>
    <w:p w14:paraId="7457E84B" w14:textId="7F84F3FA" w:rsidR="00E7388E" w:rsidRPr="00DF4E7C" w:rsidDel="005500F2" w:rsidRDefault="00E7388E" w:rsidP="00E7388E">
      <w:pPr>
        <w:jc w:val="center"/>
        <w:rPr>
          <w:del w:id="40" w:author="Hemstrom, William Beryl" w:date="2023-01-23T15:31:00Z"/>
          <w:rFonts w:ascii="Times New Roman" w:hAnsi="Times New Roman"/>
        </w:rPr>
      </w:pPr>
      <w:del w:id="41" w:author="Hemstrom, William Beryl" w:date="2023-01-23T15:31:00Z">
        <w:r w:rsidRPr="00DF4E7C" w:rsidDel="005500F2">
          <w:rPr>
            <w:rFonts w:ascii="Times New Roman" w:hAnsi="Times New Roman"/>
          </w:rPr>
          <w:delText>____________</w:delText>
        </w:r>
      </w:del>
    </w:p>
    <w:p w14:paraId="6B777556" w14:textId="2A90C5BE" w:rsidR="00E7388E" w:rsidRPr="00DF4E7C" w:rsidDel="005500F2" w:rsidRDefault="00E7388E" w:rsidP="00E7388E">
      <w:pPr>
        <w:jc w:val="center"/>
        <w:rPr>
          <w:del w:id="42" w:author="Hemstrom, William Beryl" w:date="2023-01-23T15:31:00Z"/>
          <w:rFonts w:ascii="Times New Roman" w:hAnsi="Times New Roman"/>
        </w:rPr>
      </w:pPr>
    </w:p>
    <w:p w14:paraId="60DD5A41" w14:textId="0EFED0AF" w:rsidR="00E7388E" w:rsidRPr="00DF4E7C" w:rsidDel="005500F2" w:rsidRDefault="00E7388E" w:rsidP="00E7388E">
      <w:pPr>
        <w:jc w:val="center"/>
        <w:rPr>
          <w:del w:id="43" w:author="Hemstrom, William Beryl" w:date="2023-01-23T15:31:00Z"/>
          <w:rFonts w:ascii="Times New Roman" w:hAnsi="Times New Roman"/>
        </w:rPr>
      </w:pPr>
    </w:p>
    <w:p w14:paraId="26DC4CC0" w14:textId="56A8BA62" w:rsidR="00E7388E" w:rsidRPr="00DF4E7C" w:rsidDel="005500F2" w:rsidRDefault="00E7388E" w:rsidP="00E7388E">
      <w:pPr>
        <w:jc w:val="center"/>
        <w:rPr>
          <w:del w:id="44" w:author="Hemstrom, William Beryl" w:date="2023-01-23T15:31:00Z"/>
          <w:rFonts w:ascii="Times New Roman" w:hAnsi="Times New Roman"/>
        </w:rPr>
      </w:pPr>
      <w:del w:id="45" w:author="Hemstrom, William Beryl" w:date="2023-01-23T15:31:00Z">
        <w:r w:rsidRPr="00DF4E7C" w:rsidDel="005500F2">
          <w:rPr>
            <w:rFonts w:ascii="Times New Roman" w:hAnsi="Times New Roman"/>
          </w:rPr>
          <w:delText>by</w:delText>
        </w:r>
      </w:del>
    </w:p>
    <w:p w14:paraId="6C79331F" w14:textId="22032303" w:rsidR="00E7388E" w:rsidRPr="00DF4E7C" w:rsidDel="005500F2" w:rsidRDefault="00E7388E" w:rsidP="00E7388E">
      <w:pPr>
        <w:jc w:val="center"/>
        <w:rPr>
          <w:del w:id="46" w:author="Hemstrom, William Beryl" w:date="2023-01-23T15:31:00Z"/>
          <w:rFonts w:ascii="Times New Roman" w:hAnsi="Times New Roman"/>
        </w:rPr>
      </w:pPr>
    </w:p>
    <w:p w14:paraId="00AB1025" w14:textId="24EBB170" w:rsidR="00E7388E" w:rsidRPr="00DF4E7C" w:rsidDel="005500F2" w:rsidRDefault="00E7388E" w:rsidP="00E7388E">
      <w:pPr>
        <w:jc w:val="center"/>
        <w:rPr>
          <w:del w:id="47" w:author="Hemstrom, William Beryl" w:date="2023-01-23T15:31:00Z"/>
          <w:rFonts w:ascii="Times New Roman" w:hAnsi="Times New Roman"/>
        </w:rPr>
      </w:pPr>
      <w:del w:id="48" w:author="Hemstrom, William Beryl" w:date="2023-01-23T15:31:00Z">
        <w:r w:rsidDel="005500F2">
          <w:rPr>
            <w:rFonts w:ascii="Times New Roman" w:hAnsi="Times New Roman"/>
          </w:rPr>
          <w:delText>Cody Rice</w:delText>
        </w:r>
        <w:r w:rsidRPr="00DF4E7C" w:rsidDel="005500F2">
          <w:rPr>
            <w:rFonts w:ascii="Times New Roman" w:hAnsi="Times New Roman"/>
          </w:rPr>
          <w:delText xml:space="preserve"> </w:delText>
        </w:r>
      </w:del>
    </w:p>
    <w:p w14:paraId="3D9713DD" w14:textId="0102E4F7" w:rsidR="00E7388E" w:rsidRPr="00DF4E7C" w:rsidDel="005500F2" w:rsidRDefault="00E7388E" w:rsidP="00E7388E">
      <w:pPr>
        <w:jc w:val="center"/>
        <w:rPr>
          <w:del w:id="49" w:author="Hemstrom, William Beryl" w:date="2023-01-23T15:31:00Z"/>
          <w:rFonts w:ascii="Times New Roman" w:hAnsi="Times New Roman"/>
        </w:rPr>
      </w:pPr>
    </w:p>
    <w:p w14:paraId="67E1D682" w14:textId="159A401D" w:rsidR="00E7388E" w:rsidRPr="00DF4E7C" w:rsidDel="005500F2" w:rsidRDefault="00D40B45" w:rsidP="00E7388E">
      <w:pPr>
        <w:jc w:val="center"/>
        <w:rPr>
          <w:del w:id="50" w:author="Hemstrom, William Beryl" w:date="2023-01-23T15:31:00Z"/>
          <w:rFonts w:ascii="Times New Roman" w:hAnsi="Times New Roman"/>
        </w:rPr>
      </w:pPr>
      <w:del w:id="51" w:author="Hemstrom, William Beryl" w:date="2023-01-23T15:31:00Z">
        <w:r w:rsidDel="005500F2">
          <w:rPr>
            <w:rFonts w:ascii="Times New Roman" w:hAnsi="Times New Roman"/>
          </w:rPr>
          <w:delText>Spring 2022</w:delText>
        </w:r>
        <w:r w:rsidR="00E7388E" w:rsidDel="005500F2">
          <w:rPr>
            <w:rFonts w:ascii="Times New Roman" w:hAnsi="Times New Roman"/>
          </w:rPr>
          <w:delText xml:space="preserve"> </w:delText>
        </w:r>
      </w:del>
    </w:p>
    <w:p w14:paraId="5DEF1AA2" w14:textId="117F4874" w:rsidR="00E7388E" w:rsidRPr="00DF4E7C" w:rsidDel="005500F2" w:rsidRDefault="00E7388E" w:rsidP="00E7388E">
      <w:pPr>
        <w:pStyle w:val="NoSpacing"/>
        <w:rPr>
          <w:del w:id="52" w:author="Hemstrom, William Beryl" w:date="2023-01-23T15:31:00Z"/>
          <w:rFonts w:ascii="Times New Roman" w:hAnsi="Times New Roman"/>
          <w:sz w:val="24"/>
          <w:szCs w:val="24"/>
        </w:rPr>
        <w:sectPr w:rsidR="00E7388E" w:rsidRPr="00DF4E7C" w:rsidDel="005500F2" w:rsidSect="004D642C">
          <w:headerReference w:type="default" r:id="rId8"/>
          <w:pgSz w:w="12240" w:h="15840"/>
          <w:pgMar w:top="2520" w:right="1440" w:bottom="2160" w:left="2160" w:header="720" w:footer="720" w:gutter="0"/>
          <w:cols w:space="720"/>
          <w:titlePg/>
          <w:docGrid w:linePitch="360"/>
        </w:sectPr>
      </w:pPr>
    </w:p>
    <w:p w14:paraId="641CB497" w14:textId="6D105431" w:rsidR="00937B25" w:rsidRPr="00F6678D" w:rsidDel="005500F2" w:rsidRDefault="00937B25" w:rsidP="00937B25">
      <w:pPr>
        <w:spacing w:line="480" w:lineRule="auto"/>
        <w:jc w:val="center"/>
        <w:rPr>
          <w:del w:id="53" w:author="Hemstrom, William Beryl" w:date="2023-01-23T15:31:00Z"/>
          <w:rFonts w:ascii="Times New Roman" w:eastAsia="Times New Roman" w:hAnsi="Times New Roman" w:cs="Times New Roman"/>
          <w:color w:val="000000" w:themeColor="text1"/>
        </w:rPr>
      </w:pPr>
      <w:del w:id="54" w:author="Hemstrom, William Beryl" w:date="2023-01-23T15:31:00Z">
        <w:r w:rsidRPr="00F6678D" w:rsidDel="005500F2">
          <w:rPr>
            <w:rFonts w:ascii="Times New Roman" w:eastAsia="Times New Roman" w:hAnsi="Times New Roman" w:cs="Times New Roman"/>
            <w:color w:val="000000" w:themeColor="text1"/>
          </w:rPr>
          <w:delText xml:space="preserve">GENETIC DIVERSITY </w:delText>
        </w:r>
        <w:r w:rsidR="00496059" w:rsidDel="005500F2">
          <w:rPr>
            <w:rFonts w:ascii="Times New Roman" w:eastAsia="Times New Roman" w:hAnsi="Times New Roman" w:cs="Times New Roman"/>
            <w:color w:val="000000" w:themeColor="text1"/>
          </w:rPr>
          <w:delText>WITHIN AND AMONG POPULATIONS</w:delText>
        </w:r>
        <w:r w:rsidDel="005500F2">
          <w:rPr>
            <w:rFonts w:ascii="Times New Roman" w:eastAsia="Times New Roman" w:hAnsi="Times New Roman" w:cs="Times New Roman"/>
            <w:color w:val="000000" w:themeColor="text1"/>
          </w:rPr>
          <w:delText xml:space="preserve"> </w:delText>
        </w:r>
        <w:r w:rsidRPr="00F6678D" w:rsidDel="005500F2">
          <w:rPr>
            <w:rFonts w:ascii="Times New Roman" w:eastAsia="Times New Roman" w:hAnsi="Times New Roman" w:cs="Times New Roman"/>
            <w:color w:val="000000" w:themeColor="text1"/>
          </w:rPr>
          <w:delText>OF </w:delText>
        </w:r>
        <w:r w:rsidRPr="00F6678D" w:rsidDel="005500F2">
          <w:rPr>
            <w:rFonts w:ascii="Times New Roman" w:eastAsia="Times New Roman" w:hAnsi="Times New Roman" w:cs="Times New Roman"/>
            <w:i/>
            <w:iCs/>
            <w:color w:val="000000" w:themeColor="text1"/>
            <w:bdr w:val="none" w:sz="0" w:space="0" w:color="auto" w:frame="1"/>
          </w:rPr>
          <w:delText>DARLINGTONIA CALIFORNICA </w:delText>
        </w:r>
      </w:del>
    </w:p>
    <w:p w14:paraId="2814D92E" w14:textId="267ADC4E" w:rsidR="00E7388E" w:rsidRPr="00DF4E7C" w:rsidDel="005500F2" w:rsidRDefault="00E7388E" w:rsidP="00E7388E">
      <w:pPr>
        <w:jc w:val="center"/>
        <w:rPr>
          <w:del w:id="55" w:author="Hemstrom, William Beryl" w:date="2023-01-23T15:31:00Z"/>
          <w:rFonts w:ascii="Times New Roman" w:hAnsi="Times New Roman"/>
        </w:rPr>
      </w:pPr>
    </w:p>
    <w:p w14:paraId="42DC8769" w14:textId="52626398" w:rsidR="00E7388E" w:rsidRPr="00DF4E7C" w:rsidDel="005500F2" w:rsidRDefault="00E7388E" w:rsidP="00E7388E">
      <w:pPr>
        <w:jc w:val="center"/>
        <w:rPr>
          <w:del w:id="56" w:author="Hemstrom, William Beryl" w:date="2023-01-23T15:31:00Z"/>
          <w:rFonts w:ascii="Times New Roman" w:hAnsi="Times New Roman"/>
        </w:rPr>
      </w:pPr>
    </w:p>
    <w:p w14:paraId="2143AED9" w14:textId="23938E18" w:rsidR="00E7388E" w:rsidRPr="00DF4E7C" w:rsidDel="005500F2" w:rsidRDefault="00E7388E" w:rsidP="00E7388E">
      <w:pPr>
        <w:jc w:val="center"/>
        <w:rPr>
          <w:del w:id="57" w:author="Hemstrom, William Beryl" w:date="2023-01-23T15:31:00Z"/>
          <w:rFonts w:ascii="Times New Roman" w:hAnsi="Times New Roman"/>
        </w:rPr>
      </w:pPr>
    </w:p>
    <w:p w14:paraId="3C977D4B" w14:textId="289240ED" w:rsidR="00E7388E" w:rsidRPr="00A1182E" w:rsidDel="005500F2" w:rsidRDefault="00E7388E" w:rsidP="00E7388E">
      <w:pPr>
        <w:jc w:val="center"/>
        <w:rPr>
          <w:del w:id="58" w:author="Hemstrom, William Beryl" w:date="2023-01-23T15:31:00Z"/>
          <w:rFonts w:ascii="Times New Roman" w:hAnsi="Times New Roman"/>
          <w:color w:val="000000" w:themeColor="text1"/>
        </w:rPr>
      </w:pPr>
      <w:del w:id="59" w:author="Hemstrom, William Beryl" w:date="2023-01-23T15:31:00Z">
        <w:r w:rsidRPr="00DF4E7C" w:rsidDel="005500F2">
          <w:rPr>
            <w:rFonts w:ascii="Times New Roman" w:hAnsi="Times New Roman"/>
          </w:rPr>
          <w:delText xml:space="preserve">A </w:delText>
        </w:r>
        <w:r w:rsidRPr="00A1182E" w:rsidDel="005500F2">
          <w:rPr>
            <w:rFonts w:ascii="Times New Roman" w:hAnsi="Times New Roman"/>
            <w:color w:val="000000" w:themeColor="text1"/>
          </w:rPr>
          <w:delText>Thesis</w:delText>
        </w:r>
      </w:del>
    </w:p>
    <w:p w14:paraId="1AAE8482" w14:textId="0DD197DF" w:rsidR="00E7388E" w:rsidRPr="00DF4E7C" w:rsidDel="005500F2" w:rsidRDefault="00E7388E" w:rsidP="00E7388E">
      <w:pPr>
        <w:jc w:val="center"/>
        <w:rPr>
          <w:del w:id="60" w:author="Hemstrom, William Beryl" w:date="2023-01-23T15:31:00Z"/>
          <w:rFonts w:ascii="Times New Roman" w:hAnsi="Times New Roman"/>
        </w:rPr>
      </w:pPr>
    </w:p>
    <w:p w14:paraId="341E3609" w14:textId="12CC3D2C" w:rsidR="00E7388E" w:rsidRPr="00DF4E7C" w:rsidDel="005500F2" w:rsidRDefault="00E7388E" w:rsidP="00E7388E">
      <w:pPr>
        <w:jc w:val="center"/>
        <w:rPr>
          <w:del w:id="61" w:author="Hemstrom, William Beryl" w:date="2023-01-23T15:31:00Z"/>
          <w:rFonts w:ascii="Times New Roman" w:hAnsi="Times New Roman"/>
        </w:rPr>
      </w:pPr>
      <w:del w:id="62" w:author="Hemstrom, William Beryl" w:date="2023-01-23T15:31:00Z">
        <w:r w:rsidRPr="00DF4E7C" w:rsidDel="005500F2">
          <w:rPr>
            <w:rFonts w:ascii="Times New Roman" w:hAnsi="Times New Roman"/>
          </w:rPr>
          <w:delText>by</w:delText>
        </w:r>
      </w:del>
    </w:p>
    <w:p w14:paraId="060BC3B3" w14:textId="405370DD" w:rsidR="00E7388E" w:rsidRPr="00DF4E7C" w:rsidDel="005500F2" w:rsidRDefault="00E7388E" w:rsidP="00E7388E">
      <w:pPr>
        <w:jc w:val="center"/>
        <w:rPr>
          <w:del w:id="63" w:author="Hemstrom, William Beryl" w:date="2023-01-23T15:31:00Z"/>
          <w:rFonts w:ascii="Times New Roman" w:hAnsi="Times New Roman"/>
        </w:rPr>
      </w:pPr>
    </w:p>
    <w:p w14:paraId="0C5F67FF" w14:textId="792C40C4" w:rsidR="00E7388E" w:rsidRPr="00DF4E7C" w:rsidDel="005500F2" w:rsidRDefault="00E7388E" w:rsidP="00E7388E">
      <w:pPr>
        <w:jc w:val="center"/>
        <w:rPr>
          <w:del w:id="64" w:author="Hemstrom, William Beryl" w:date="2023-01-23T15:31:00Z"/>
          <w:rFonts w:ascii="Times New Roman" w:hAnsi="Times New Roman"/>
        </w:rPr>
      </w:pPr>
      <w:del w:id="65" w:author="Hemstrom, William Beryl" w:date="2023-01-23T15:31:00Z">
        <w:r w:rsidDel="005500F2">
          <w:rPr>
            <w:rFonts w:ascii="Times New Roman" w:hAnsi="Times New Roman"/>
          </w:rPr>
          <w:delText>Cody Rice</w:delText>
        </w:r>
      </w:del>
    </w:p>
    <w:p w14:paraId="43255D6E" w14:textId="31BDA82C" w:rsidR="00E7388E" w:rsidRPr="00DF4E7C" w:rsidDel="005500F2" w:rsidRDefault="00E7388E" w:rsidP="00E7388E">
      <w:pPr>
        <w:jc w:val="center"/>
        <w:rPr>
          <w:del w:id="66" w:author="Hemstrom, William Beryl" w:date="2023-01-23T15:31:00Z"/>
          <w:rFonts w:ascii="Times New Roman" w:hAnsi="Times New Roman"/>
        </w:rPr>
      </w:pPr>
    </w:p>
    <w:p w14:paraId="0B7E1CDB" w14:textId="3803405B" w:rsidR="00E7388E" w:rsidRPr="00DF4E7C" w:rsidDel="005500F2" w:rsidRDefault="00D40B45" w:rsidP="00E7388E">
      <w:pPr>
        <w:jc w:val="center"/>
        <w:rPr>
          <w:del w:id="67" w:author="Hemstrom, William Beryl" w:date="2023-01-23T15:31:00Z"/>
          <w:rFonts w:ascii="Times New Roman" w:hAnsi="Times New Roman"/>
        </w:rPr>
      </w:pPr>
      <w:del w:id="68" w:author="Hemstrom, William Beryl" w:date="2023-01-23T15:31:00Z">
        <w:r w:rsidDel="005500F2">
          <w:rPr>
            <w:rFonts w:ascii="Times New Roman" w:hAnsi="Times New Roman"/>
          </w:rPr>
          <w:delText>Spring 2022</w:delText>
        </w:r>
        <w:r w:rsidR="00E7388E" w:rsidRPr="00DF4E7C" w:rsidDel="005500F2">
          <w:rPr>
            <w:rFonts w:ascii="Times New Roman" w:hAnsi="Times New Roman"/>
          </w:rPr>
          <w:delText xml:space="preserve"> </w:delText>
        </w:r>
      </w:del>
    </w:p>
    <w:p w14:paraId="0025B383" w14:textId="6FC8B8C6" w:rsidR="00E7388E" w:rsidRPr="00DF4E7C" w:rsidDel="005500F2" w:rsidRDefault="00E7388E" w:rsidP="00E7388E">
      <w:pPr>
        <w:jc w:val="center"/>
        <w:rPr>
          <w:del w:id="69" w:author="Hemstrom, William Beryl" w:date="2023-01-23T15:31:00Z"/>
          <w:rFonts w:ascii="Times New Roman" w:hAnsi="Times New Roman"/>
        </w:rPr>
      </w:pPr>
    </w:p>
    <w:p w14:paraId="416453AD" w14:textId="02657C58" w:rsidR="00E7388E" w:rsidRPr="00DF4E7C" w:rsidDel="005500F2" w:rsidRDefault="00E7388E" w:rsidP="00E7388E">
      <w:pPr>
        <w:jc w:val="center"/>
        <w:rPr>
          <w:del w:id="70" w:author="Hemstrom, William Beryl" w:date="2023-01-23T15:31:00Z"/>
          <w:rFonts w:ascii="Times New Roman" w:hAnsi="Times New Roman"/>
        </w:rPr>
      </w:pPr>
    </w:p>
    <w:p w14:paraId="40EAD855" w14:textId="0A5FEB8D" w:rsidR="00E7388E" w:rsidDel="005500F2" w:rsidRDefault="00E7388E" w:rsidP="00E7388E">
      <w:pPr>
        <w:jc w:val="right"/>
        <w:rPr>
          <w:del w:id="71" w:author="Hemstrom, William Beryl" w:date="2023-01-23T15:31:00Z"/>
          <w:rFonts w:ascii="Times New Roman" w:hAnsi="Times New Roman"/>
        </w:rPr>
      </w:pPr>
    </w:p>
    <w:p w14:paraId="0C7A1DDB" w14:textId="0B1582CA" w:rsidR="00E7388E" w:rsidRPr="00DF4E7C" w:rsidDel="005500F2" w:rsidRDefault="004E6FA5" w:rsidP="00E7388E">
      <w:pPr>
        <w:jc w:val="right"/>
        <w:rPr>
          <w:del w:id="72" w:author="Hemstrom, William Beryl" w:date="2023-01-23T15:31:00Z"/>
          <w:rFonts w:ascii="Times New Roman" w:hAnsi="Times New Roman"/>
        </w:rPr>
      </w:pPr>
      <w:del w:id="73" w:author="Hemstrom, William Beryl" w:date="2023-01-23T15:31:00Z">
        <w:r w:rsidDel="005500F2">
          <w:rPr>
            <w:rFonts w:ascii="Times New Roman" w:hAnsi="Times New Roman"/>
          </w:rPr>
          <w:delText xml:space="preserve">  </w:delText>
        </w:r>
        <w:r w:rsidR="00E7388E" w:rsidRPr="00DF4E7C" w:rsidDel="005500F2">
          <w:rPr>
            <w:rFonts w:ascii="Times New Roman" w:hAnsi="Times New Roman"/>
          </w:rPr>
          <w:delText>APPROVED BY THE</w:delText>
        </w:r>
        <w:r w:rsidR="00E7388E" w:rsidDel="005500F2">
          <w:rPr>
            <w:rFonts w:ascii="Times New Roman" w:hAnsi="Times New Roman"/>
          </w:rPr>
          <w:delText xml:space="preserve"> </w:delText>
        </w:r>
        <w:r w:rsidR="00E7388E" w:rsidRPr="00DF4E7C" w:rsidDel="005500F2">
          <w:rPr>
            <w:rFonts w:ascii="Times New Roman" w:hAnsi="Times New Roman"/>
          </w:rPr>
          <w:delText>DEAN OF GRADUATE STUDIES</w:delText>
        </w:r>
        <w:r w:rsidR="00E7388E" w:rsidDel="005500F2">
          <w:rPr>
            <w:rFonts w:ascii="Times New Roman" w:hAnsi="Times New Roman"/>
          </w:rPr>
          <w:delText>:</w:delText>
        </w:r>
      </w:del>
    </w:p>
    <w:p w14:paraId="43D82064" w14:textId="5347467D" w:rsidR="00E7388E" w:rsidRPr="00DF4E7C" w:rsidDel="005500F2" w:rsidRDefault="00E7388E" w:rsidP="00E7388E">
      <w:pPr>
        <w:jc w:val="right"/>
        <w:rPr>
          <w:del w:id="74" w:author="Hemstrom, William Beryl" w:date="2023-01-23T15:31:00Z"/>
          <w:rFonts w:ascii="Times New Roman" w:hAnsi="Times New Roman"/>
        </w:rPr>
      </w:pPr>
    </w:p>
    <w:p w14:paraId="555F8141" w14:textId="706811B5" w:rsidR="00E7388E" w:rsidRPr="00DF4E7C" w:rsidDel="005500F2" w:rsidRDefault="00E7388E" w:rsidP="00E7388E">
      <w:pPr>
        <w:rPr>
          <w:del w:id="75" w:author="Hemstrom, William Beryl" w:date="2023-01-23T15:31:00Z"/>
          <w:rFonts w:ascii="Times New Roman" w:hAnsi="Times New Roman"/>
        </w:rPr>
      </w:pPr>
    </w:p>
    <w:p w14:paraId="3277FA83" w14:textId="637C46F6" w:rsidR="0082002E" w:rsidDel="005500F2" w:rsidRDefault="0082002E" w:rsidP="00E7388E">
      <w:pPr>
        <w:jc w:val="right"/>
        <w:rPr>
          <w:del w:id="76" w:author="Hemstrom, William Beryl" w:date="2023-01-23T15:31:00Z"/>
          <w:rFonts w:ascii="Times New Roman" w:hAnsi="Times New Roman"/>
          <w:lang w:val="de-DE"/>
        </w:rPr>
      </w:pPr>
    </w:p>
    <w:p w14:paraId="4BEE8E27" w14:textId="34167E0E" w:rsidR="00E7388E" w:rsidRPr="00DF4E7C" w:rsidDel="005500F2" w:rsidRDefault="00E7388E" w:rsidP="00E7388E">
      <w:pPr>
        <w:jc w:val="right"/>
        <w:rPr>
          <w:del w:id="77" w:author="Hemstrom, William Beryl" w:date="2023-01-23T15:31:00Z"/>
          <w:rFonts w:ascii="Times New Roman" w:hAnsi="Times New Roman"/>
          <w:lang w:val="de-DE"/>
        </w:rPr>
      </w:pPr>
      <w:del w:id="78" w:author="Hemstrom, William Beryl" w:date="2023-01-23T15:31:00Z">
        <w:r w:rsidRPr="00DF4E7C" w:rsidDel="005500F2">
          <w:rPr>
            <w:rFonts w:ascii="Times New Roman" w:hAnsi="Times New Roman"/>
            <w:lang w:val="de-DE"/>
          </w:rPr>
          <w:delText>_</w:delText>
        </w:r>
        <w:r w:rsidDel="005500F2">
          <w:rPr>
            <w:rFonts w:ascii="Times New Roman" w:hAnsi="Times New Roman"/>
            <w:lang w:val="de-DE"/>
          </w:rPr>
          <w:delText>_______________________________</w:delText>
        </w:r>
      </w:del>
    </w:p>
    <w:p w14:paraId="19D04B75" w14:textId="2A27EE8C" w:rsidR="00E7388E" w:rsidRPr="00DF4E7C" w:rsidDel="005500F2" w:rsidRDefault="00E7388E" w:rsidP="00E7388E">
      <w:pPr>
        <w:ind w:left="4320"/>
        <w:rPr>
          <w:del w:id="79" w:author="Hemstrom, William Beryl" w:date="2023-01-23T15:31:00Z"/>
          <w:rFonts w:ascii="Times New Roman" w:hAnsi="Times New Roman"/>
          <w:lang w:val="de-DE"/>
        </w:rPr>
      </w:pPr>
      <w:del w:id="80" w:author="Hemstrom, William Beryl" w:date="2023-01-23T15:31:00Z">
        <w:r w:rsidDel="005500F2">
          <w:rPr>
            <w:rFonts w:ascii="Times New Roman" w:hAnsi="Times New Roman"/>
            <w:lang w:val="de-DE"/>
          </w:rPr>
          <w:delText xml:space="preserve">       Sharon Barrios, Ph.D.  </w:delText>
        </w:r>
      </w:del>
    </w:p>
    <w:p w14:paraId="66EB8073" w14:textId="58F73C9C" w:rsidR="00E7388E" w:rsidRPr="00DF4E7C" w:rsidDel="005500F2" w:rsidRDefault="00E7388E" w:rsidP="00E7388E">
      <w:pPr>
        <w:jc w:val="right"/>
        <w:rPr>
          <w:del w:id="81" w:author="Hemstrom, William Beryl" w:date="2023-01-23T15:31:00Z"/>
          <w:rFonts w:ascii="Times New Roman" w:hAnsi="Times New Roman"/>
          <w:lang w:val="de-DE"/>
        </w:rPr>
      </w:pPr>
    </w:p>
    <w:p w14:paraId="73AB9769" w14:textId="1FDD1F04" w:rsidR="00E7388E" w:rsidRPr="00DF4E7C" w:rsidDel="005500F2" w:rsidRDefault="00E7388E" w:rsidP="00E7388E">
      <w:pPr>
        <w:jc w:val="right"/>
        <w:rPr>
          <w:del w:id="82" w:author="Hemstrom, William Beryl" w:date="2023-01-23T15:31:00Z"/>
          <w:rFonts w:ascii="Times New Roman" w:hAnsi="Times New Roman"/>
          <w:lang w:val="de-DE"/>
        </w:rPr>
      </w:pPr>
    </w:p>
    <w:p w14:paraId="18DC9CF8" w14:textId="5A2472E6" w:rsidR="00E7388E" w:rsidRPr="00DF4E7C" w:rsidDel="005500F2" w:rsidRDefault="00E7388E" w:rsidP="00E7388E">
      <w:pPr>
        <w:jc w:val="center"/>
        <w:rPr>
          <w:del w:id="83" w:author="Hemstrom, William Beryl" w:date="2023-01-23T15:31:00Z"/>
          <w:rFonts w:ascii="Times New Roman" w:hAnsi="Times New Roman"/>
        </w:rPr>
      </w:pPr>
      <w:del w:id="84" w:author="Hemstrom, William Beryl" w:date="2023-01-23T15:31:00Z">
        <w:r w:rsidDel="005500F2">
          <w:rPr>
            <w:rFonts w:ascii="Times New Roman" w:hAnsi="Times New Roman"/>
          </w:rPr>
          <w:delText xml:space="preserve">                     </w:delText>
        </w:r>
        <w:r w:rsidR="004E6FA5" w:rsidDel="005500F2">
          <w:rPr>
            <w:rFonts w:ascii="Times New Roman" w:hAnsi="Times New Roman"/>
          </w:rPr>
          <w:delText xml:space="preserve">               </w:delText>
        </w:r>
        <w:r w:rsidDel="005500F2">
          <w:rPr>
            <w:rFonts w:ascii="Times New Roman" w:hAnsi="Times New Roman"/>
          </w:rPr>
          <w:delText xml:space="preserve"> </w:delText>
        </w:r>
        <w:r w:rsidRPr="00DF4E7C" w:rsidDel="005500F2">
          <w:rPr>
            <w:rFonts w:ascii="Times New Roman" w:hAnsi="Times New Roman"/>
          </w:rPr>
          <w:delText xml:space="preserve">APPROVED BY THE GRADUATE ADVISORY COMMITTEE: </w:delText>
        </w:r>
      </w:del>
    </w:p>
    <w:p w14:paraId="627E9974" w14:textId="4358D6D1" w:rsidR="00E7388E" w:rsidDel="005500F2" w:rsidRDefault="00E7388E" w:rsidP="00E7388E">
      <w:pPr>
        <w:jc w:val="right"/>
        <w:rPr>
          <w:del w:id="85" w:author="Hemstrom, William Beryl" w:date="2023-01-23T15:31:00Z"/>
          <w:rFonts w:ascii="Times New Roman" w:hAnsi="Times New Roman"/>
        </w:rPr>
      </w:pPr>
    </w:p>
    <w:p w14:paraId="67D33017" w14:textId="4235F408" w:rsidR="0082002E" w:rsidRPr="00DF4E7C" w:rsidDel="005500F2" w:rsidRDefault="0082002E" w:rsidP="00E7388E">
      <w:pPr>
        <w:jc w:val="right"/>
        <w:rPr>
          <w:del w:id="86" w:author="Hemstrom, William Beryl" w:date="2023-01-23T15:31:00Z"/>
          <w:rFonts w:ascii="Times New Roman" w:hAnsi="Times New Roman"/>
        </w:rPr>
      </w:pPr>
    </w:p>
    <w:p w14:paraId="2DD1DC4C" w14:textId="2ADFA429" w:rsidR="00E7388E" w:rsidRPr="00DF4E7C" w:rsidDel="005500F2" w:rsidRDefault="00E7388E" w:rsidP="00E7388E">
      <w:pPr>
        <w:jc w:val="right"/>
        <w:rPr>
          <w:del w:id="87" w:author="Hemstrom, William Beryl" w:date="2023-01-23T15:31:00Z"/>
          <w:rFonts w:ascii="Times New Roman" w:hAnsi="Times New Roman"/>
        </w:rPr>
      </w:pPr>
    </w:p>
    <w:p w14:paraId="66FD0B53" w14:textId="02C643F7" w:rsidR="00E7388E" w:rsidRPr="00DF4E7C" w:rsidDel="005500F2" w:rsidRDefault="00E7388E" w:rsidP="00E7388E">
      <w:pPr>
        <w:jc w:val="right"/>
        <w:rPr>
          <w:del w:id="88" w:author="Hemstrom, William Beryl" w:date="2023-01-23T15:31:00Z"/>
          <w:rFonts w:ascii="Times New Roman" w:hAnsi="Times New Roman"/>
        </w:rPr>
      </w:pPr>
      <w:del w:id="89" w:author="Hemstrom, William Beryl" w:date="2023-01-23T15:31:00Z">
        <w:r w:rsidRPr="00DF4E7C" w:rsidDel="005500F2">
          <w:rPr>
            <w:rFonts w:ascii="Times New Roman" w:hAnsi="Times New Roman"/>
          </w:rPr>
          <w:delText>__</w:delText>
        </w:r>
        <w:r w:rsidDel="005500F2">
          <w:rPr>
            <w:rFonts w:ascii="Times New Roman" w:hAnsi="Times New Roman"/>
          </w:rPr>
          <w:delText>__________</w:delText>
        </w:r>
        <w:r w:rsidRPr="00DF4E7C" w:rsidDel="005500F2">
          <w:rPr>
            <w:rFonts w:ascii="Times New Roman" w:hAnsi="Times New Roman"/>
          </w:rPr>
          <w:delText xml:space="preserve">____________________   </w:delText>
        </w:r>
        <w:r w:rsidR="00005DC3" w:rsidDel="005500F2">
          <w:rPr>
            <w:rFonts w:ascii="Times New Roman" w:hAnsi="Times New Roman"/>
          </w:rPr>
          <w:delText xml:space="preserve">          </w:delText>
        </w:r>
        <w:r w:rsidRPr="00DF4E7C" w:rsidDel="005500F2">
          <w:rPr>
            <w:rFonts w:ascii="Times New Roman" w:hAnsi="Times New Roman"/>
          </w:rPr>
          <w:delText xml:space="preserve">   __</w:delText>
        </w:r>
        <w:r w:rsidDel="005500F2">
          <w:rPr>
            <w:rFonts w:ascii="Times New Roman" w:hAnsi="Times New Roman"/>
          </w:rPr>
          <w:delText>_____</w:delText>
        </w:r>
        <w:r w:rsidRPr="00DF4E7C" w:rsidDel="005500F2">
          <w:rPr>
            <w:rFonts w:ascii="Times New Roman" w:hAnsi="Times New Roman"/>
          </w:rPr>
          <w:delText>_________________________</w:delText>
        </w:r>
      </w:del>
    </w:p>
    <w:p w14:paraId="14A86671" w14:textId="6497DA34" w:rsidR="00E7388E" w:rsidRPr="00DF4E7C" w:rsidDel="005500F2" w:rsidRDefault="00005DC3" w:rsidP="00E7388E">
      <w:pPr>
        <w:rPr>
          <w:del w:id="90" w:author="Hemstrom, William Beryl" w:date="2023-01-23T15:31:00Z"/>
          <w:rFonts w:ascii="Times New Roman" w:hAnsi="Times New Roman"/>
        </w:rPr>
      </w:pPr>
      <w:del w:id="91" w:author="Hemstrom, William Beryl" w:date="2023-01-23T15:31:00Z">
        <w:r w:rsidDel="005500F2">
          <w:rPr>
            <w:rFonts w:ascii="Times New Roman" w:hAnsi="Times New Roman"/>
          </w:rPr>
          <w:delText>Chris</w:delText>
        </w:r>
        <w:r w:rsidR="00FB6994" w:rsidDel="005500F2">
          <w:rPr>
            <w:rFonts w:ascii="Times New Roman" w:hAnsi="Times New Roman"/>
          </w:rPr>
          <w:delText>topher T. Ivey, Ph.D.</w:delText>
        </w:r>
        <w:r w:rsidR="00FB6994" w:rsidDel="005500F2">
          <w:rPr>
            <w:rFonts w:ascii="Times New Roman" w:hAnsi="Times New Roman"/>
          </w:rPr>
          <w:tab/>
        </w:r>
        <w:r w:rsidR="00FB6994" w:rsidDel="005500F2">
          <w:rPr>
            <w:rFonts w:ascii="Times New Roman" w:hAnsi="Times New Roman"/>
          </w:rPr>
          <w:tab/>
        </w:r>
        <w:r w:rsidDel="005500F2">
          <w:rPr>
            <w:rFonts w:ascii="Times New Roman" w:hAnsi="Times New Roman"/>
          </w:rPr>
          <w:tab/>
          <w:delText xml:space="preserve">         </w:delText>
        </w:r>
        <w:r w:rsidR="00E7388E" w:rsidDel="005500F2">
          <w:rPr>
            <w:rFonts w:ascii="Times New Roman" w:hAnsi="Times New Roman"/>
          </w:rPr>
          <w:delText>Kristina</w:delText>
        </w:r>
        <w:r w:rsidR="00FB6994" w:rsidDel="005500F2">
          <w:rPr>
            <w:rFonts w:ascii="Times New Roman" w:hAnsi="Times New Roman"/>
          </w:rPr>
          <w:delText xml:space="preserve"> A.</w:delText>
        </w:r>
        <w:r w:rsidR="00E7388E" w:rsidDel="005500F2">
          <w:rPr>
            <w:rFonts w:ascii="Times New Roman" w:hAnsi="Times New Roman"/>
          </w:rPr>
          <w:delText xml:space="preserve"> Schierenbeck, Ph.D.,</w:delText>
        </w:r>
        <w:r w:rsidR="00E7388E" w:rsidRPr="00DF4E7C" w:rsidDel="005500F2">
          <w:rPr>
            <w:rFonts w:ascii="Times New Roman" w:hAnsi="Times New Roman"/>
          </w:rPr>
          <w:delText xml:space="preserve"> Chair  </w:delText>
        </w:r>
      </w:del>
    </w:p>
    <w:p w14:paraId="1B6EB71F" w14:textId="4337670C" w:rsidR="00E7388E" w:rsidRPr="00DF4E7C" w:rsidDel="005500F2" w:rsidRDefault="00E7388E" w:rsidP="00E7388E">
      <w:pPr>
        <w:rPr>
          <w:del w:id="92" w:author="Hemstrom, William Beryl" w:date="2023-01-23T15:31:00Z"/>
          <w:rFonts w:ascii="Times New Roman" w:hAnsi="Times New Roman"/>
        </w:rPr>
      </w:pPr>
      <w:del w:id="93" w:author="Hemstrom, William Beryl" w:date="2023-01-23T15:31:00Z">
        <w:r w:rsidDel="005500F2">
          <w:rPr>
            <w:rFonts w:ascii="Times New Roman" w:hAnsi="Times New Roman"/>
          </w:rPr>
          <w:delText>Graduate Coordinator</w:delText>
        </w:r>
      </w:del>
    </w:p>
    <w:p w14:paraId="6C40C4F8" w14:textId="3F791D56" w:rsidR="0082002E" w:rsidDel="005500F2" w:rsidRDefault="0082002E" w:rsidP="00E7388E">
      <w:pPr>
        <w:jc w:val="right"/>
        <w:rPr>
          <w:del w:id="94" w:author="Hemstrom, William Beryl" w:date="2023-01-23T15:31:00Z"/>
          <w:rFonts w:ascii="Times New Roman" w:hAnsi="Times New Roman"/>
        </w:rPr>
      </w:pPr>
    </w:p>
    <w:p w14:paraId="0173F157" w14:textId="2A31B735" w:rsidR="00E7388E" w:rsidRPr="00DF4E7C" w:rsidDel="005500F2" w:rsidRDefault="00E7388E" w:rsidP="00E7388E">
      <w:pPr>
        <w:jc w:val="right"/>
        <w:rPr>
          <w:del w:id="95" w:author="Hemstrom, William Beryl" w:date="2023-01-23T15:31:00Z"/>
          <w:rFonts w:ascii="Times New Roman" w:hAnsi="Times New Roman"/>
        </w:rPr>
      </w:pPr>
      <w:del w:id="96" w:author="Hemstrom, William Beryl" w:date="2023-01-23T15:31:00Z">
        <w:r w:rsidRPr="00DF4E7C" w:rsidDel="005500F2">
          <w:rPr>
            <w:rFonts w:ascii="Times New Roman" w:hAnsi="Times New Roman"/>
          </w:rPr>
          <w:delText>________________________________</w:delText>
        </w:r>
      </w:del>
    </w:p>
    <w:p w14:paraId="57FE383F" w14:textId="1238E89F" w:rsidR="00E7388E" w:rsidDel="005500F2" w:rsidRDefault="00E7388E" w:rsidP="00E7388E">
      <w:pPr>
        <w:ind w:left="4320"/>
        <w:rPr>
          <w:del w:id="97" w:author="Hemstrom, William Beryl" w:date="2023-01-23T15:31:00Z"/>
        </w:rPr>
      </w:pPr>
      <w:del w:id="98" w:author="Hemstrom, William Beryl" w:date="2023-01-23T15:31:00Z">
        <w:r w:rsidDel="005500F2">
          <w:rPr>
            <w:rFonts w:ascii="Times New Roman" w:hAnsi="Times New Roman"/>
          </w:rPr>
          <w:delText xml:space="preserve">         Chris</w:delText>
        </w:r>
        <w:r w:rsidR="00FB6994" w:rsidDel="005500F2">
          <w:rPr>
            <w:rFonts w:ascii="Times New Roman" w:hAnsi="Times New Roman"/>
          </w:rPr>
          <w:delText>topher T.</w:delText>
        </w:r>
        <w:r w:rsidDel="005500F2">
          <w:rPr>
            <w:rFonts w:ascii="Times New Roman" w:hAnsi="Times New Roman"/>
          </w:rPr>
          <w:delText xml:space="preserve"> Ivey, Ph.D.</w:delText>
        </w:r>
        <w:r w:rsidRPr="00DF4E7C" w:rsidDel="005500F2">
          <w:rPr>
            <w:rFonts w:ascii="Times New Roman" w:hAnsi="Times New Roman"/>
          </w:rPr>
          <w:delText xml:space="preserve"> </w:delText>
        </w:r>
        <w:r w:rsidRPr="001E1248" w:rsidDel="005500F2">
          <w:delText xml:space="preserve">  </w:delText>
        </w:r>
      </w:del>
    </w:p>
    <w:p w14:paraId="4EC0B815" w14:textId="2C40D17D" w:rsidR="00E7388E" w:rsidRPr="00DF4E7C" w:rsidDel="005500F2" w:rsidRDefault="00E7388E" w:rsidP="00E7388E">
      <w:pPr>
        <w:rPr>
          <w:del w:id="99" w:author="Hemstrom, William Beryl" w:date="2023-01-23T15:31:00Z"/>
          <w:rFonts w:ascii="Times New Roman" w:hAnsi="Times New Roman"/>
        </w:rPr>
      </w:pPr>
    </w:p>
    <w:p w14:paraId="0BD146D9" w14:textId="297AB57D" w:rsidR="0082002E" w:rsidDel="005500F2" w:rsidRDefault="00E7388E" w:rsidP="00E7388E">
      <w:pPr>
        <w:ind w:left="4320"/>
        <w:jc w:val="right"/>
        <w:rPr>
          <w:del w:id="100" w:author="Hemstrom, William Beryl" w:date="2023-01-23T15:31:00Z"/>
        </w:rPr>
      </w:pPr>
      <w:del w:id="101" w:author="Hemstrom, William Beryl" w:date="2023-01-23T15:31:00Z">
        <w:r w:rsidDel="005500F2">
          <w:delText xml:space="preserve">     </w:delText>
        </w:r>
      </w:del>
    </w:p>
    <w:p w14:paraId="5262D1D9" w14:textId="2A8B441B" w:rsidR="00E7388E" w:rsidRPr="001C70B2" w:rsidDel="005500F2" w:rsidRDefault="00E7388E" w:rsidP="00E7388E">
      <w:pPr>
        <w:ind w:left="4320"/>
        <w:jc w:val="right"/>
        <w:rPr>
          <w:del w:id="102" w:author="Hemstrom, William Beryl" w:date="2023-01-23T15:31:00Z"/>
          <w:rFonts w:ascii="Times New Roman" w:hAnsi="Times New Roman" w:cs="Times New Roman"/>
        </w:rPr>
      </w:pPr>
      <w:del w:id="103" w:author="Hemstrom, William Beryl" w:date="2023-01-23T15:31:00Z">
        <w:r w:rsidDel="005500F2">
          <w:delText xml:space="preserve">   </w:delText>
        </w:r>
        <w:r w:rsidRPr="00DF4E7C" w:rsidDel="005500F2">
          <w:rPr>
            <w:rFonts w:ascii="Times New Roman" w:hAnsi="Times New Roman"/>
          </w:rPr>
          <w:delText>__</w:delText>
        </w:r>
        <w:r w:rsidDel="005500F2">
          <w:rPr>
            <w:rFonts w:ascii="Times New Roman" w:hAnsi="Times New Roman"/>
          </w:rPr>
          <w:delText>_____</w:delText>
        </w:r>
        <w:r w:rsidRPr="00DF4E7C" w:rsidDel="005500F2">
          <w:rPr>
            <w:rFonts w:ascii="Times New Roman" w:hAnsi="Times New Roman"/>
          </w:rPr>
          <w:delText>_________________________</w:delText>
        </w:r>
      </w:del>
    </w:p>
    <w:p w14:paraId="341951F7" w14:textId="5A1DAE21" w:rsidR="00E7388E" w:rsidRPr="0097113D" w:rsidDel="005500F2" w:rsidRDefault="00E7388E" w:rsidP="00E7388E">
      <w:pPr>
        <w:ind w:left="4320"/>
        <w:rPr>
          <w:del w:id="104" w:author="Hemstrom, William Beryl" w:date="2023-01-23T15:31:00Z"/>
          <w:rFonts w:ascii="Times New Roman" w:hAnsi="Times New Roman" w:cs="Times New Roman"/>
        </w:rPr>
        <w:sectPr w:rsidR="00E7388E" w:rsidRPr="0097113D" w:rsidDel="005500F2" w:rsidSect="004D642C">
          <w:headerReference w:type="default" r:id="rId9"/>
          <w:pgSz w:w="12240" w:h="15840"/>
          <w:pgMar w:top="2520" w:right="1440" w:bottom="2520" w:left="2160" w:header="720" w:footer="720" w:gutter="0"/>
          <w:cols w:space="720"/>
          <w:docGrid w:linePitch="360"/>
        </w:sectPr>
      </w:pPr>
      <w:del w:id="105" w:author="Hemstrom, William Beryl" w:date="2023-01-23T15:31:00Z">
        <w:r w:rsidDel="005500F2">
          <w:delText xml:space="preserve">          </w:delText>
        </w:r>
        <w:r w:rsidDel="005500F2">
          <w:rPr>
            <w:rFonts w:ascii="Times New Roman" w:hAnsi="Times New Roman"/>
          </w:rPr>
          <w:delText xml:space="preserve">David </w:delText>
        </w:r>
        <w:r w:rsidR="00FB6994" w:rsidDel="005500F2">
          <w:rPr>
            <w:rFonts w:ascii="Times New Roman" w:hAnsi="Times New Roman"/>
          </w:rPr>
          <w:delText xml:space="preserve">L. </w:delText>
        </w:r>
        <w:r w:rsidDel="005500F2">
          <w:rPr>
            <w:rFonts w:ascii="Times New Roman" w:hAnsi="Times New Roman"/>
          </w:rPr>
          <w:delText>Sta</w:delText>
        </w:r>
        <w:r w:rsidR="00005DC3" w:rsidDel="005500F2">
          <w:rPr>
            <w:rFonts w:ascii="Times New Roman" w:hAnsi="Times New Roman"/>
          </w:rPr>
          <w:delText>chura, Ph.D.</w:delText>
        </w:r>
      </w:del>
    </w:p>
    <w:p w14:paraId="4A6A4C4B" w14:textId="143DB486" w:rsidR="00E7388E" w:rsidRPr="00DF4E7C" w:rsidDel="005500F2" w:rsidRDefault="00E7388E" w:rsidP="00005DC3">
      <w:pPr>
        <w:spacing w:line="720" w:lineRule="auto"/>
        <w:jc w:val="center"/>
        <w:rPr>
          <w:del w:id="106" w:author="Hemstrom, William Beryl" w:date="2023-01-23T15:31:00Z"/>
          <w:rFonts w:ascii="Times New Roman" w:hAnsi="Times New Roman"/>
        </w:rPr>
      </w:pPr>
      <w:del w:id="107" w:author="Hemstrom, William Beryl" w:date="2023-01-23T15:31:00Z">
        <w:r w:rsidRPr="00DF4E7C" w:rsidDel="005500F2">
          <w:rPr>
            <w:rFonts w:ascii="Times New Roman" w:hAnsi="Times New Roman"/>
          </w:rPr>
          <w:delText>PUBLICATION RIGHTS</w:delText>
        </w:r>
      </w:del>
    </w:p>
    <w:p w14:paraId="6AFDB1BC" w14:textId="1294659C" w:rsidR="00E7388E" w:rsidRPr="00DF4E7C" w:rsidDel="005500F2" w:rsidRDefault="00E7388E" w:rsidP="00E7388E">
      <w:pPr>
        <w:spacing w:line="480" w:lineRule="auto"/>
        <w:ind w:firstLine="1080"/>
        <w:rPr>
          <w:del w:id="108" w:author="Hemstrom, William Beryl" w:date="2023-01-23T15:31:00Z"/>
          <w:rFonts w:ascii="Times New Roman" w:hAnsi="Times New Roman"/>
        </w:rPr>
      </w:pPr>
      <w:del w:id="109" w:author="Hemstrom, William Beryl" w:date="2023-01-23T15:31:00Z">
        <w:r w:rsidRPr="00DF4E7C" w:rsidDel="005500F2">
          <w:rPr>
            <w:rFonts w:ascii="Times New Roman" w:hAnsi="Times New Roman"/>
          </w:rPr>
          <w:tab/>
          <w:delText xml:space="preserve"> </w:delText>
        </w:r>
      </w:del>
    </w:p>
    <w:p w14:paraId="219866FE" w14:textId="06FA5B2D" w:rsidR="00E7388E" w:rsidRPr="0097113D" w:rsidDel="005500F2" w:rsidRDefault="00E7388E" w:rsidP="0091183B">
      <w:pPr>
        <w:pStyle w:val="NormalWeb"/>
        <w:spacing w:line="480" w:lineRule="auto"/>
        <w:rPr>
          <w:del w:id="110" w:author="Hemstrom, William Beryl" w:date="2023-01-23T15:31:00Z"/>
          <w:rFonts w:eastAsia="Calibri"/>
          <w:sz w:val="40"/>
        </w:rPr>
      </w:pPr>
      <w:del w:id="111" w:author="Hemstrom, William Beryl" w:date="2023-01-23T15:31:00Z">
        <w:r w:rsidRPr="0097113D" w:rsidDel="005500F2">
          <w:rPr>
            <w:rFonts w:ascii="TimesNewRomanPSMT" w:hAnsi="TimesNewRomanPSMT" w:cs="TimesNewRomanPSMT"/>
            <w:szCs w:val="18"/>
          </w:rPr>
          <w:delText xml:space="preserve">No portion of this thesis may be reprinted or reproduced in any manner unacceptable to the usual copyright restrictions without the written permission of the author. </w:delText>
        </w:r>
      </w:del>
    </w:p>
    <w:p w14:paraId="6EB3F51D" w14:textId="4D888A44" w:rsidR="00E7388E" w:rsidDel="005500F2" w:rsidRDefault="00E7388E" w:rsidP="00E7388E">
      <w:pPr>
        <w:spacing w:line="480" w:lineRule="auto"/>
        <w:rPr>
          <w:del w:id="112" w:author="Hemstrom, William Beryl" w:date="2023-01-23T15:31:00Z"/>
          <w:rFonts w:ascii="Times New Roman" w:eastAsia="Times New Roman" w:hAnsi="Times New Roman" w:cs="Times New Roman"/>
          <w:color w:val="393F44"/>
          <w:sz w:val="28"/>
          <w:szCs w:val="36"/>
        </w:rPr>
      </w:pPr>
    </w:p>
    <w:p w14:paraId="08CF4762" w14:textId="0A2D2008" w:rsidR="00E7388E" w:rsidDel="005500F2" w:rsidRDefault="00E7388E" w:rsidP="00E7388E">
      <w:pPr>
        <w:spacing w:line="480" w:lineRule="auto"/>
        <w:rPr>
          <w:del w:id="113" w:author="Hemstrom, William Beryl" w:date="2023-01-23T15:31:00Z"/>
          <w:rFonts w:ascii="Times New Roman" w:eastAsia="Times New Roman" w:hAnsi="Times New Roman" w:cs="Times New Roman"/>
          <w:color w:val="393F44"/>
          <w:sz w:val="28"/>
          <w:szCs w:val="36"/>
        </w:rPr>
      </w:pPr>
    </w:p>
    <w:p w14:paraId="12F2392B" w14:textId="003297C5" w:rsidR="00E7388E" w:rsidDel="005500F2" w:rsidRDefault="00E7388E" w:rsidP="00E7388E">
      <w:pPr>
        <w:spacing w:line="480" w:lineRule="auto"/>
        <w:rPr>
          <w:del w:id="114" w:author="Hemstrom, William Beryl" w:date="2023-01-23T15:31:00Z"/>
          <w:rFonts w:ascii="Times New Roman" w:eastAsia="Times New Roman" w:hAnsi="Times New Roman" w:cs="Times New Roman"/>
          <w:color w:val="393F44"/>
          <w:sz w:val="28"/>
          <w:szCs w:val="36"/>
        </w:rPr>
      </w:pPr>
    </w:p>
    <w:p w14:paraId="7187F3CB" w14:textId="2FF51145" w:rsidR="00E7388E" w:rsidDel="005500F2" w:rsidRDefault="00E7388E" w:rsidP="00E7388E">
      <w:pPr>
        <w:spacing w:line="480" w:lineRule="auto"/>
        <w:rPr>
          <w:del w:id="115" w:author="Hemstrom, William Beryl" w:date="2023-01-23T15:31:00Z"/>
          <w:rFonts w:ascii="Times New Roman" w:eastAsia="Times New Roman" w:hAnsi="Times New Roman" w:cs="Times New Roman"/>
          <w:color w:val="393F44"/>
          <w:sz w:val="28"/>
          <w:szCs w:val="36"/>
        </w:rPr>
      </w:pPr>
    </w:p>
    <w:p w14:paraId="07A0B666" w14:textId="67A46074" w:rsidR="00E7388E" w:rsidDel="005500F2" w:rsidRDefault="00E7388E" w:rsidP="00E7388E">
      <w:pPr>
        <w:spacing w:line="480" w:lineRule="auto"/>
        <w:rPr>
          <w:del w:id="116" w:author="Hemstrom, William Beryl" w:date="2023-01-23T15:31:00Z"/>
          <w:rFonts w:ascii="Times New Roman" w:eastAsia="Times New Roman" w:hAnsi="Times New Roman" w:cs="Times New Roman"/>
          <w:color w:val="393F44"/>
          <w:sz w:val="28"/>
          <w:szCs w:val="36"/>
        </w:rPr>
      </w:pPr>
    </w:p>
    <w:p w14:paraId="3B822013" w14:textId="281528F2" w:rsidR="00E7388E" w:rsidDel="005500F2" w:rsidRDefault="00E7388E" w:rsidP="00E7388E">
      <w:pPr>
        <w:spacing w:line="480" w:lineRule="auto"/>
        <w:rPr>
          <w:del w:id="117" w:author="Hemstrom, William Beryl" w:date="2023-01-23T15:31:00Z"/>
          <w:rFonts w:ascii="Times New Roman" w:eastAsia="Times New Roman" w:hAnsi="Times New Roman" w:cs="Times New Roman"/>
          <w:color w:val="393F44"/>
          <w:sz w:val="28"/>
          <w:szCs w:val="36"/>
        </w:rPr>
      </w:pPr>
    </w:p>
    <w:p w14:paraId="0A155B83" w14:textId="4ED0877B" w:rsidR="00E7388E" w:rsidDel="005500F2" w:rsidRDefault="00E7388E" w:rsidP="00E7388E">
      <w:pPr>
        <w:spacing w:line="480" w:lineRule="auto"/>
        <w:rPr>
          <w:del w:id="118" w:author="Hemstrom, William Beryl" w:date="2023-01-23T15:31:00Z"/>
          <w:rFonts w:ascii="Times New Roman" w:eastAsia="Times New Roman" w:hAnsi="Times New Roman" w:cs="Times New Roman"/>
          <w:color w:val="393F44"/>
          <w:sz w:val="28"/>
          <w:szCs w:val="36"/>
        </w:rPr>
      </w:pPr>
    </w:p>
    <w:p w14:paraId="70646590" w14:textId="30EA6309" w:rsidR="00E7388E" w:rsidRPr="00934362" w:rsidDel="005500F2" w:rsidRDefault="00E7388E" w:rsidP="00E7388E">
      <w:pPr>
        <w:spacing w:line="480" w:lineRule="auto"/>
        <w:rPr>
          <w:del w:id="119" w:author="Hemstrom, William Beryl" w:date="2023-01-23T15:31:00Z"/>
          <w:rFonts w:ascii="Times New Roman" w:eastAsia="Times New Roman" w:hAnsi="Times New Roman" w:cs="Times New Roman"/>
          <w:sz w:val="28"/>
        </w:rPr>
      </w:pPr>
    </w:p>
    <w:p w14:paraId="56992F43" w14:textId="2AE61295" w:rsidR="00E7388E" w:rsidDel="005500F2" w:rsidRDefault="00E7388E" w:rsidP="00E7388E">
      <w:pPr>
        <w:spacing w:line="480" w:lineRule="auto"/>
        <w:rPr>
          <w:del w:id="120" w:author="Hemstrom, William Beryl" w:date="2023-01-23T15:31:00Z"/>
          <w:rFonts w:ascii="Times New Roman" w:eastAsia="Times New Roman" w:hAnsi="Times New Roman" w:cs="Times New Roman"/>
        </w:rPr>
      </w:pPr>
    </w:p>
    <w:p w14:paraId="4DB6F12F" w14:textId="5763AE73" w:rsidR="00E7388E" w:rsidDel="005500F2" w:rsidRDefault="00E7388E" w:rsidP="00E7388E">
      <w:pPr>
        <w:spacing w:line="480" w:lineRule="auto"/>
        <w:rPr>
          <w:del w:id="121" w:author="Hemstrom, William Beryl" w:date="2023-01-23T15:31:00Z"/>
          <w:rFonts w:ascii="Times New Roman" w:eastAsia="Times New Roman" w:hAnsi="Times New Roman" w:cs="Times New Roman"/>
        </w:rPr>
      </w:pPr>
    </w:p>
    <w:p w14:paraId="7E4F7BBA" w14:textId="26286731" w:rsidR="00E7388E" w:rsidDel="005500F2" w:rsidRDefault="00E7388E" w:rsidP="00E7388E">
      <w:pPr>
        <w:spacing w:line="480" w:lineRule="auto"/>
        <w:rPr>
          <w:del w:id="122" w:author="Hemstrom, William Beryl" w:date="2023-01-23T15:31:00Z"/>
          <w:rFonts w:ascii="Times New Roman" w:eastAsia="Times New Roman" w:hAnsi="Times New Roman" w:cs="Times New Roman"/>
        </w:rPr>
      </w:pPr>
    </w:p>
    <w:p w14:paraId="4A4A7EBD" w14:textId="770B8E7A" w:rsidR="00E7388E" w:rsidDel="005500F2" w:rsidRDefault="00E7388E" w:rsidP="00E7388E">
      <w:pPr>
        <w:spacing w:line="480" w:lineRule="auto"/>
        <w:rPr>
          <w:del w:id="123" w:author="Hemstrom, William Beryl" w:date="2023-01-23T15:31:00Z"/>
          <w:rFonts w:ascii="Times New Roman" w:eastAsia="Times New Roman" w:hAnsi="Times New Roman" w:cs="Times New Roman"/>
        </w:rPr>
      </w:pPr>
    </w:p>
    <w:p w14:paraId="26ECEF5B" w14:textId="1165C9B2" w:rsidR="00E7388E" w:rsidDel="005500F2" w:rsidRDefault="00E7388E" w:rsidP="00E7388E">
      <w:pPr>
        <w:spacing w:line="480" w:lineRule="auto"/>
        <w:rPr>
          <w:del w:id="124" w:author="Hemstrom, William Beryl" w:date="2023-01-23T15:31:00Z"/>
          <w:rFonts w:ascii="Times New Roman" w:eastAsia="Times New Roman" w:hAnsi="Times New Roman" w:cs="Times New Roman"/>
        </w:rPr>
      </w:pPr>
    </w:p>
    <w:p w14:paraId="6AA72F9A" w14:textId="08F77062" w:rsidR="00E7388E" w:rsidDel="005500F2" w:rsidRDefault="00E7388E" w:rsidP="00E7388E">
      <w:pPr>
        <w:spacing w:line="480" w:lineRule="auto"/>
        <w:rPr>
          <w:del w:id="125" w:author="Hemstrom, William Beryl" w:date="2023-01-23T15:31:00Z"/>
          <w:rFonts w:ascii="Times New Roman" w:eastAsia="Times New Roman" w:hAnsi="Times New Roman" w:cs="Times New Roman"/>
        </w:rPr>
      </w:pPr>
    </w:p>
    <w:p w14:paraId="5B077B6F" w14:textId="179F145B" w:rsidR="00E7388E" w:rsidDel="005500F2" w:rsidRDefault="00E7388E" w:rsidP="00E7388E">
      <w:pPr>
        <w:spacing w:line="480" w:lineRule="auto"/>
        <w:rPr>
          <w:del w:id="126" w:author="Hemstrom, William Beryl" w:date="2023-01-23T15:31:00Z"/>
          <w:rFonts w:ascii="Times New Roman" w:eastAsia="Times New Roman" w:hAnsi="Times New Roman" w:cs="Times New Roman"/>
        </w:rPr>
      </w:pPr>
    </w:p>
    <w:p w14:paraId="46C62864" w14:textId="4CDC95BD" w:rsidR="00005DC3" w:rsidRPr="0059009A" w:rsidDel="005500F2" w:rsidRDefault="00005DC3" w:rsidP="00E7388E">
      <w:pPr>
        <w:spacing w:line="480" w:lineRule="auto"/>
        <w:rPr>
          <w:del w:id="127" w:author="Hemstrom, William Beryl" w:date="2023-01-23T15:31:00Z"/>
          <w:rFonts w:ascii="Times New Roman" w:eastAsia="Times New Roman" w:hAnsi="Times New Roman" w:cs="Times New Roman"/>
        </w:rPr>
      </w:pPr>
    </w:p>
    <w:p w14:paraId="57E09DD9" w14:textId="74BD8E6F" w:rsidR="00C5565A" w:rsidDel="005500F2" w:rsidRDefault="00C5565A">
      <w:pPr>
        <w:rPr>
          <w:del w:id="128" w:author="Hemstrom, William Beryl" w:date="2023-01-23T15:31:00Z"/>
          <w:rFonts w:ascii="Times New Roman" w:hAnsi="Times New Roman" w:cs="Times New Roman"/>
          <w:color w:val="000000"/>
        </w:rPr>
      </w:pPr>
      <w:del w:id="129" w:author="Hemstrom, William Beryl" w:date="2023-01-23T15:31:00Z">
        <w:r w:rsidDel="005500F2">
          <w:rPr>
            <w:rFonts w:ascii="Times New Roman" w:hAnsi="Times New Roman" w:cs="Times New Roman"/>
            <w:color w:val="000000"/>
          </w:rPr>
          <w:br w:type="page"/>
        </w:r>
      </w:del>
    </w:p>
    <w:p w14:paraId="2B529FCA" w14:textId="32279629" w:rsidR="00005DC3" w:rsidDel="005500F2" w:rsidRDefault="005500F2">
      <w:pPr>
        <w:spacing w:line="480" w:lineRule="auto"/>
        <w:rPr>
          <w:del w:id="130" w:author="Hemstrom, William Beryl" w:date="2023-01-23T15:31:00Z"/>
          <w:rFonts w:ascii="Times New Roman" w:hAnsi="Times New Roman" w:cs="Times New Roman"/>
          <w:color w:val="000000"/>
        </w:rPr>
        <w:pPrChange w:id="131" w:author="Hemstrom, William Beryl" w:date="2023-01-23T15:31:00Z">
          <w:pPr>
            <w:spacing w:line="480" w:lineRule="auto"/>
            <w:jc w:val="center"/>
          </w:pPr>
        </w:pPrChange>
      </w:pPr>
      <w:ins w:id="132" w:author="Hemstrom, William Beryl" w:date="2023-01-23T15:31:00Z">
        <w:r>
          <w:rPr>
            <w:rFonts w:ascii="Times New Roman" w:hAnsi="Times New Roman" w:cs="Times New Roman"/>
            <w:b/>
            <w:bCs/>
            <w:color w:val="000000"/>
          </w:rPr>
          <w:t>Abstract:</w:t>
        </w:r>
      </w:ins>
      <w:del w:id="133" w:author="Hemstrom, William Beryl" w:date="2023-01-23T15:31:00Z">
        <w:r w:rsidR="00005DC3" w:rsidDel="005500F2">
          <w:rPr>
            <w:rFonts w:ascii="Times New Roman" w:hAnsi="Times New Roman" w:cs="Times New Roman"/>
            <w:color w:val="000000"/>
          </w:rPr>
          <w:delText>ACKNOWLEDGEMENTS</w:delText>
        </w:r>
      </w:del>
    </w:p>
    <w:p w14:paraId="3DEA72E8" w14:textId="2F8600EC" w:rsidR="00005DC3" w:rsidDel="005500F2" w:rsidRDefault="001372ED">
      <w:pPr>
        <w:spacing w:line="480" w:lineRule="auto"/>
        <w:rPr>
          <w:del w:id="134" w:author="Hemstrom, William Beryl" w:date="2023-01-23T15:31:00Z"/>
          <w:rFonts w:ascii="Times New Roman" w:hAnsi="Times New Roman" w:cs="Times New Roman"/>
          <w:color w:val="000000"/>
        </w:rPr>
      </w:pPr>
      <w:del w:id="135" w:author="Hemstrom, William Beryl" w:date="2023-01-23T15:31:00Z">
        <w:r w:rsidDel="005500F2">
          <w:rPr>
            <w:rFonts w:ascii="Times New Roman" w:hAnsi="Times New Roman" w:cs="Times New Roman"/>
            <w:color w:val="000000"/>
          </w:rPr>
          <w:tab/>
        </w:r>
        <w:r w:rsidR="00A02718" w:rsidDel="005500F2">
          <w:rPr>
            <w:rFonts w:ascii="Times New Roman" w:hAnsi="Times New Roman" w:cs="Times New Roman"/>
            <w:color w:val="000000"/>
          </w:rPr>
          <w:delText xml:space="preserve">First, I would like to thank Dr. Kristina Schierenbeck for all of her guidance and support throughout this entire project. From original study design to navigating performing research in a pandemic, her continued advice and encouragement pushed me forward to achieving my academic goals. I am indebted to </w:delText>
        </w:r>
        <w:r w:rsidR="00A05CA6" w:rsidDel="005500F2">
          <w:rPr>
            <w:rFonts w:ascii="Times New Roman" w:hAnsi="Times New Roman" w:cs="Times New Roman"/>
            <w:color w:val="000000"/>
          </w:rPr>
          <w:delText xml:space="preserve">her </w:delText>
        </w:r>
        <w:r w:rsidR="00D42460" w:rsidDel="005500F2">
          <w:rPr>
            <w:rFonts w:ascii="Times New Roman" w:hAnsi="Times New Roman" w:cs="Times New Roman"/>
            <w:color w:val="000000"/>
          </w:rPr>
          <w:delText>assistance, and I will carry the many skills she has taught me throughout my life and career.</w:delText>
        </w:r>
      </w:del>
    </w:p>
    <w:p w14:paraId="049DDEC3" w14:textId="7C91B9DB" w:rsidR="00D42460" w:rsidDel="005500F2" w:rsidRDefault="00D42460">
      <w:pPr>
        <w:spacing w:line="480" w:lineRule="auto"/>
        <w:rPr>
          <w:del w:id="136" w:author="Hemstrom, William Beryl" w:date="2023-01-23T15:31:00Z"/>
          <w:rFonts w:ascii="Times New Roman" w:hAnsi="Times New Roman" w:cs="Times New Roman"/>
          <w:color w:val="000000"/>
        </w:rPr>
      </w:pPr>
      <w:del w:id="137" w:author="Hemstrom, William Beryl" w:date="2023-01-23T15:31:00Z">
        <w:r w:rsidDel="005500F2">
          <w:rPr>
            <w:rFonts w:ascii="Times New Roman" w:hAnsi="Times New Roman" w:cs="Times New Roman"/>
            <w:color w:val="000000"/>
          </w:rPr>
          <w:tab/>
          <w:delText>I would also like to thank my graduate committee, Dr. Chris Ivey and Dr. Dave Stachura. Their advice and feedback helped me to improve my project and my skills as a scientist throughout my graduate career.</w:delText>
        </w:r>
      </w:del>
    </w:p>
    <w:p w14:paraId="69FE7DB6" w14:textId="3BF0A887" w:rsidR="00D42460" w:rsidDel="005500F2" w:rsidRDefault="00D42460">
      <w:pPr>
        <w:spacing w:line="480" w:lineRule="auto"/>
        <w:rPr>
          <w:del w:id="138" w:author="Hemstrom, William Beryl" w:date="2023-01-23T15:31:00Z"/>
          <w:rFonts w:ascii="Times New Roman" w:hAnsi="Times New Roman" w:cs="Times New Roman"/>
          <w:color w:val="000000"/>
        </w:rPr>
      </w:pPr>
      <w:del w:id="139" w:author="Hemstrom, William Beryl" w:date="2023-01-23T15:31:00Z">
        <w:r w:rsidDel="005500F2">
          <w:rPr>
            <w:rFonts w:ascii="Times New Roman" w:hAnsi="Times New Roman" w:cs="Times New Roman"/>
            <w:color w:val="000000"/>
          </w:rPr>
          <w:tab/>
          <w:delText xml:space="preserve">I am also thankful for the time and energy and support of everyone who assisted with the collection and extraction of my samples. </w:delText>
        </w:r>
        <w:r w:rsidR="00496059" w:rsidDel="005500F2">
          <w:rPr>
            <w:rFonts w:ascii="Times New Roman" w:hAnsi="Times New Roman" w:cs="Times New Roman"/>
            <w:color w:val="000000"/>
          </w:rPr>
          <w:delText>Thank you, Laura Lampe and Tara Godinez,</w:delText>
        </w:r>
        <w:r w:rsidR="00D13D7C" w:rsidDel="005500F2">
          <w:rPr>
            <w:rFonts w:ascii="Times New Roman" w:hAnsi="Times New Roman" w:cs="Times New Roman"/>
            <w:color w:val="000000"/>
          </w:rPr>
          <w:delText xml:space="preserve"> for your many hours spent in the lab assisting in the extraction of hundreds of samples. And I would like to thank Ron and Orbie Rowland, my grandparents, for accompanying me on several of the </w:delText>
        </w:r>
        <w:r w:rsidR="005024F1" w:rsidDel="005500F2">
          <w:rPr>
            <w:rFonts w:ascii="Times New Roman" w:hAnsi="Times New Roman" w:cs="Times New Roman"/>
            <w:color w:val="000000"/>
          </w:rPr>
          <w:delText xml:space="preserve">field days. </w:delText>
        </w:r>
        <w:r w:rsidR="000B709F" w:rsidDel="005500F2">
          <w:rPr>
            <w:rFonts w:ascii="Times New Roman" w:hAnsi="Times New Roman" w:cs="Times New Roman"/>
            <w:color w:val="000000"/>
          </w:rPr>
          <w:delText xml:space="preserve">Ron was specifically able to recall a population of </w:delText>
        </w:r>
        <w:r w:rsidR="000B709F" w:rsidDel="005500F2">
          <w:rPr>
            <w:rFonts w:ascii="Times New Roman" w:hAnsi="Times New Roman" w:cs="Times New Roman"/>
            <w:i/>
            <w:color w:val="000000"/>
          </w:rPr>
          <w:delText xml:space="preserve">Darlingtonia </w:delText>
        </w:r>
        <w:r w:rsidR="000B709F" w:rsidDel="005500F2">
          <w:rPr>
            <w:rFonts w:ascii="Times New Roman" w:hAnsi="Times New Roman" w:cs="Times New Roman"/>
            <w:color w:val="000000"/>
          </w:rPr>
          <w:delText xml:space="preserve">from some hunting trips with his old buddies. That population had not been previous cataloged in the </w:delText>
        </w:r>
        <w:r w:rsidR="00496059" w:rsidDel="005500F2">
          <w:rPr>
            <w:rFonts w:ascii="Times New Roman" w:hAnsi="Times New Roman" w:cs="Times New Roman"/>
            <w:color w:val="000000"/>
          </w:rPr>
          <w:delText>Consortium</w:delText>
        </w:r>
        <w:r w:rsidR="00623211" w:rsidDel="005500F2">
          <w:rPr>
            <w:rFonts w:ascii="Times New Roman" w:hAnsi="Times New Roman" w:cs="Times New Roman"/>
            <w:color w:val="000000"/>
          </w:rPr>
          <w:delText xml:space="preserve"> of California Herbaria, so I am especially thankful for his contribution with that location.</w:delText>
        </w:r>
      </w:del>
    </w:p>
    <w:p w14:paraId="489FAB89" w14:textId="11C5DE3A" w:rsidR="00623211" w:rsidDel="005500F2" w:rsidRDefault="00623211">
      <w:pPr>
        <w:spacing w:line="480" w:lineRule="auto"/>
        <w:rPr>
          <w:del w:id="140" w:author="Hemstrom, William Beryl" w:date="2023-01-23T15:31:00Z"/>
          <w:rFonts w:ascii="Times New Roman" w:hAnsi="Times New Roman" w:cs="Times New Roman"/>
          <w:color w:val="000000"/>
        </w:rPr>
      </w:pPr>
      <w:del w:id="141" w:author="Hemstrom, William Beryl" w:date="2023-01-23T15:31:00Z">
        <w:r w:rsidDel="005500F2">
          <w:rPr>
            <w:rFonts w:ascii="Times New Roman" w:hAnsi="Times New Roman" w:cs="Times New Roman"/>
            <w:color w:val="000000"/>
          </w:rPr>
          <w:tab/>
          <w:delText>This project would not have been possible without the support Dr. Mike Miller</w:delText>
        </w:r>
        <w:r w:rsidR="007C787B" w:rsidDel="005500F2">
          <w:rPr>
            <w:rFonts w:ascii="Times New Roman" w:hAnsi="Times New Roman" w:cs="Times New Roman"/>
            <w:color w:val="000000"/>
          </w:rPr>
          <w:delText xml:space="preserve"> and Dr. Sean O’ Rourke for agreeing to perform </w:delText>
        </w:r>
        <w:r w:rsidR="005B1BA9" w:rsidDel="005500F2">
          <w:rPr>
            <w:rFonts w:ascii="Times New Roman" w:hAnsi="Times New Roman" w:cs="Times New Roman"/>
            <w:color w:val="000000"/>
          </w:rPr>
          <w:delText>the</w:delText>
        </w:r>
        <w:r w:rsidR="007C787B" w:rsidDel="005500F2">
          <w:rPr>
            <w:rFonts w:ascii="Times New Roman" w:hAnsi="Times New Roman" w:cs="Times New Roman"/>
            <w:color w:val="000000"/>
          </w:rPr>
          <w:delText xml:space="preserve"> RADseq at a significant discount and providing me with the equipment I needed.</w:delText>
        </w:r>
        <w:r w:rsidR="00F66BF2" w:rsidDel="005500F2">
          <w:rPr>
            <w:rFonts w:ascii="Times New Roman" w:hAnsi="Times New Roman" w:cs="Times New Roman"/>
            <w:color w:val="000000"/>
          </w:rPr>
          <w:delText xml:space="preserve"> I also need to thank William Hemstrom, from the Miller lab, for his </w:delText>
        </w:r>
        <w:r w:rsidR="005B1BA9" w:rsidDel="005500F2">
          <w:rPr>
            <w:rFonts w:ascii="Times New Roman" w:hAnsi="Times New Roman" w:cs="Times New Roman"/>
            <w:color w:val="000000"/>
          </w:rPr>
          <w:delText xml:space="preserve">incredible amount of support with the processing of the RADseq data. Will’s knowledge of the </w:delText>
        </w:r>
        <w:r w:rsidR="00496059" w:rsidDel="005500F2">
          <w:rPr>
            <w:rFonts w:ascii="Times New Roman" w:hAnsi="Times New Roman" w:cs="Times New Roman"/>
            <w:color w:val="000000"/>
          </w:rPr>
          <w:delText>software</w:delText>
        </w:r>
        <w:r w:rsidR="005B1BA9" w:rsidDel="005500F2">
          <w:rPr>
            <w:rFonts w:ascii="Times New Roman" w:hAnsi="Times New Roman" w:cs="Times New Roman"/>
            <w:color w:val="000000"/>
          </w:rPr>
          <w:delText xml:space="preserve"> </w:delText>
        </w:r>
        <w:r w:rsidR="0000488C" w:rsidDel="005500F2">
          <w:rPr>
            <w:rFonts w:ascii="Times New Roman" w:hAnsi="Times New Roman" w:cs="Times New Roman"/>
            <w:color w:val="000000"/>
          </w:rPr>
          <w:delText xml:space="preserve">needed to analyze the data were invaluable, especially as we tried to work through issues with poorly genotyped data. I probably would have never been able to complete this project without his help, and I cannot thank him enough for his support. </w:delText>
        </w:r>
      </w:del>
    </w:p>
    <w:p w14:paraId="7361AFB2" w14:textId="1948E107" w:rsidR="0000488C" w:rsidDel="005500F2" w:rsidRDefault="0000488C">
      <w:pPr>
        <w:spacing w:line="480" w:lineRule="auto"/>
        <w:rPr>
          <w:del w:id="142" w:author="Hemstrom, William Beryl" w:date="2023-01-23T15:31:00Z"/>
          <w:rFonts w:ascii="Times New Roman" w:hAnsi="Times New Roman" w:cs="Times New Roman"/>
          <w:color w:val="000000"/>
        </w:rPr>
      </w:pPr>
      <w:del w:id="143" w:author="Hemstrom, William Beryl" w:date="2023-01-23T15:31:00Z">
        <w:r w:rsidDel="005500F2">
          <w:rPr>
            <w:rFonts w:ascii="Times New Roman" w:hAnsi="Times New Roman" w:cs="Times New Roman"/>
            <w:color w:val="000000"/>
          </w:rPr>
          <w:tab/>
          <w:delText xml:space="preserve">The project was also made possible </w:delText>
        </w:r>
        <w:r w:rsidR="002A7D97" w:rsidDel="005500F2">
          <w:rPr>
            <w:rFonts w:ascii="Times New Roman" w:hAnsi="Times New Roman" w:cs="Times New Roman"/>
            <w:color w:val="000000"/>
          </w:rPr>
          <w:delText xml:space="preserve">by financial support from the California State University, Chico’s </w:delText>
        </w:r>
        <w:r w:rsidR="00980E2E" w:rsidDel="005500F2">
          <w:rPr>
            <w:rFonts w:ascii="Times New Roman" w:hAnsi="Times New Roman" w:cs="Times New Roman"/>
            <w:color w:val="000000"/>
          </w:rPr>
          <w:delText>Student Award for Research and Creativity and a research grant from the Northern California Botanists. Thank you for seeing the potential of my research and allowing it to get off the ground.</w:delText>
        </w:r>
      </w:del>
    </w:p>
    <w:p w14:paraId="1AB0588D" w14:textId="60945F9C" w:rsidR="00980E2E" w:rsidRPr="000B709F" w:rsidDel="005500F2" w:rsidRDefault="00980E2E">
      <w:pPr>
        <w:spacing w:line="480" w:lineRule="auto"/>
        <w:rPr>
          <w:del w:id="144" w:author="Hemstrom, William Beryl" w:date="2023-01-23T15:31:00Z"/>
          <w:rFonts w:ascii="Times New Roman" w:hAnsi="Times New Roman" w:cs="Times New Roman"/>
          <w:color w:val="000000"/>
        </w:rPr>
      </w:pPr>
      <w:del w:id="145" w:author="Hemstrom, William Beryl" w:date="2023-01-23T15:31:00Z">
        <w:r w:rsidDel="005500F2">
          <w:rPr>
            <w:rFonts w:ascii="Times New Roman" w:hAnsi="Times New Roman" w:cs="Times New Roman"/>
            <w:color w:val="000000"/>
          </w:rPr>
          <w:tab/>
        </w:r>
        <w:r w:rsidR="003C3D70" w:rsidDel="005500F2">
          <w:rPr>
            <w:rFonts w:ascii="Times New Roman" w:hAnsi="Times New Roman" w:cs="Times New Roman"/>
            <w:color w:val="000000"/>
          </w:rPr>
          <w:delText xml:space="preserve">Finally, I would like to thank all of my friends and family for their </w:delText>
        </w:r>
        <w:r w:rsidR="0053613F" w:rsidDel="005500F2">
          <w:rPr>
            <w:rFonts w:ascii="Times New Roman" w:hAnsi="Times New Roman" w:cs="Times New Roman"/>
            <w:color w:val="000000"/>
          </w:rPr>
          <w:delText>encouragement</w:delText>
        </w:r>
        <w:r w:rsidR="003C3D70" w:rsidDel="005500F2">
          <w:rPr>
            <w:rFonts w:ascii="Times New Roman" w:hAnsi="Times New Roman" w:cs="Times New Roman"/>
            <w:color w:val="000000"/>
          </w:rPr>
          <w:delText xml:space="preserve"> throughout all of these years. </w:delText>
        </w:r>
        <w:r w:rsidR="00AC63C2" w:rsidDel="005500F2">
          <w:rPr>
            <w:rFonts w:ascii="Times New Roman" w:hAnsi="Times New Roman" w:cs="Times New Roman"/>
            <w:color w:val="000000"/>
          </w:rPr>
          <w:delText>No ma</w:delText>
        </w:r>
        <w:r w:rsidR="002C0D06" w:rsidDel="005500F2">
          <w:rPr>
            <w:rFonts w:ascii="Times New Roman" w:hAnsi="Times New Roman" w:cs="Times New Roman"/>
            <w:color w:val="000000"/>
          </w:rPr>
          <w:delText xml:space="preserve">tter what </w:delText>
        </w:r>
        <w:r w:rsidR="00496059" w:rsidDel="005500F2">
          <w:rPr>
            <w:rFonts w:ascii="Times New Roman" w:hAnsi="Times New Roman" w:cs="Times New Roman"/>
            <w:color w:val="000000"/>
          </w:rPr>
          <w:delText>struggles</w:delText>
        </w:r>
        <w:r w:rsidR="002C0D06" w:rsidDel="005500F2">
          <w:rPr>
            <w:rFonts w:ascii="Times New Roman" w:hAnsi="Times New Roman" w:cs="Times New Roman"/>
            <w:color w:val="000000"/>
          </w:rPr>
          <w:delText xml:space="preserve"> I have faced</w:delText>
        </w:r>
        <w:r w:rsidR="0053613F" w:rsidDel="005500F2">
          <w:rPr>
            <w:rFonts w:ascii="Times New Roman" w:hAnsi="Times New Roman" w:cs="Times New Roman"/>
            <w:color w:val="000000"/>
          </w:rPr>
          <w:delText>,</w:delText>
        </w:r>
        <w:r w:rsidR="002C0D06" w:rsidDel="005500F2">
          <w:rPr>
            <w:rFonts w:ascii="Times New Roman" w:hAnsi="Times New Roman" w:cs="Times New Roman"/>
            <w:color w:val="000000"/>
          </w:rPr>
          <w:delText xml:space="preserve"> I know I always have people who will </w:delText>
        </w:r>
        <w:r w:rsidR="0053613F" w:rsidDel="005500F2">
          <w:rPr>
            <w:rFonts w:ascii="Times New Roman" w:hAnsi="Times New Roman" w:cs="Times New Roman"/>
            <w:color w:val="000000"/>
          </w:rPr>
          <w:delText>be there for me</w:delText>
        </w:r>
        <w:r w:rsidR="002C0D06" w:rsidDel="005500F2">
          <w:rPr>
            <w:rFonts w:ascii="Times New Roman" w:hAnsi="Times New Roman" w:cs="Times New Roman"/>
            <w:color w:val="000000"/>
          </w:rPr>
          <w:delText xml:space="preserve">. I am forever </w:delText>
        </w:r>
        <w:r w:rsidR="00496059" w:rsidDel="005500F2">
          <w:rPr>
            <w:rFonts w:ascii="Times New Roman" w:hAnsi="Times New Roman" w:cs="Times New Roman"/>
            <w:color w:val="000000"/>
          </w:rPr>
          <w:delText>grateful</w:delText>
        </w:r>
        <w:r w:rsidR="002C0D06" w:rsidDel="005500F2">
          <w:rPr>
            <w:rFonts w:ascii="Times New Roman" w:hAnsi="Times New Roman" w:cs="Times New Roman"/>
            <w:color w:val="000000"/>
          </w:rPr>
          <w:delText xml:space="preserve"> for everyone’s continued love and support.</w:delText>
        </w:r>
      </w:del>
    </w:p>
    <w:p w14:paraId="620EAB6C" w14:textId="181C958A" w:rsidR="0082002E" w:rsidDel="005500F2" w:rsidRDefault="0082002E">
      <w:pPr>
        <w:rPr>
          <w:del w:id="146" w:author="Hemstrom, William Beryl" w:date="2023-01-23T15:31:00Z"/>
          <w:rFonts w:ascii="Times New Roman" w:hAnsi="Times New Roman"/>
        </w:rPr>
        <w:pPrChange w:id="147" w:author="Hemstrom, William Beryl" w:date="2023-01-23T15:31:00Z">
          <w:pPr>
            <w:jc w:val="both"/>
          </w:pPr>
        </w:pPrChange>
      </w:pPr>
      <w:del w:id="148" w:author="Hemstrom, William Beryl" w:date="2023-01-23T15:31:00Z">
        <w:r w:rsidDel="005500F2">
          <w:rPr>
            <w:rFonts w:ascii="Times New Roman" w:hAnsi="Times New Roman"/>
          </w:rPr>
          <w:br w:type="page"/>
        </w:r>
      </w:del>
    </w:p>
    <w:p w14:paraId="64576285" w14:textId="206C91B4" w:rsidR="00005DC3" w:rsidRPr="00005DC3" w:rsidDel="005500F2" w:rsidRDefault="00005DC3">
      <w:pPr>
        <w:rPr>
          <w:del w:id="149" w:author="Hemstrom, William Beryl" w:date="2023-01-23T15:31:00Z"/>
          <w:rFonts w:ascii="Times New Roman" w:hAnsi="Times New Roman" w:cs="Times New Roman"/>
          <w:color w:val="000000"/>
        </w:rPr>
        <w:pPrChange w:id="150" w:author="Hemstrom, William Beryl" w:date="2023-01-23T15:31:00Z">
          <w:pPr>
            <w:jc w:val="center"/>
          </w:pPr>
        </w:pPrChange>
      </w:pPr>
      <w:del w:id="151" w:author="Hemstrom, William Beryl" w:date="2023-01-23T15:31:00Z">
        <w:r w:rsidDel="005500F2">
          <w:rPr>
            <w:rFonts w:ascii="Times New Roman" w:hAnsi="Times New Roman"/>
          </w:rPr>
          <w:delText>TABLE OF CONTENTS</w:delText>
        </w:r>
      </w:del>
    </w:p>
    <w:p w14:paraId="076B7BA3" w14:textId="2C5B326B" w:rsidR="00005DC3" w:rsidDel="005500F2" w:rsidRDefault="00005DC3">
      <w:pPr>
        <w:tabs>
          <w:tab w:val="right" w:pos="8640"/>
        </w:tabs>
        <w:spacing w:line="480" w:lineRule="auto"/>
        <w:rPr>
          <w:del w:id="152" w:author="Hemstrom, William Beryl" w:date="2023-01-23T15:31:00Z"/>
          <w:rFonts w:ascii="Times New Roman" w:hAnsi="Times New Roman"/>
        </w:rPr>
        <w:pPrChange w:id="153" w:author="Hemstrom, William Beryl" w:date="2023-01-23T15:31:00Z">
          <w:pPr>
            <w:tabs>
              <w:tab w:val="right" w:pos="8640"/>
            </w:tabs>
            <w:spacing w:line="480" w:lineRule="auto"/>
            <w:jc w:val="center"/>
          </w:pPr>
        </w:pPrChange>
      </w:pPr>
      <w:del w:id="154" w:author="Hemstrom, William Beryl" w:date="2023-01-23T15:31:00Z">
        <w:r w:rsidDel="005500F2">
          <w:rPr>
            <w:rFonts w:ascii="Times New Roman" w:hAnsi="Times New Roman"/>
          </w:rPr>
          <w:tab/>
          <w:delText>PAGE</w:delText>
        </w:r>
      </w:del>
    </w:p>
    <w:p w14:paraId="4172BE3C" w14:textId="321E548A" w:rsidR="00005DC3" w:rsidDel="005500F2" w:rsidRDefault="00005DC3">
      <w:pPr>
        <w:tabs>
          <w:tab w:val="left" w:leader="dot" w:pos="8208"/>
          <w:tab w:val="right" w:pos="8640"/>
        </w:tabs>
        <w:spacing w:line="480" w:lineRule="auto"/>
        <w:rPr>
          <w:del w:id="155" w:author="Hemstrom, William Beryl" w:date="2023-01-23T15:31:00Z"/>
          <w:rFonts w:ascii="Times New Roman" w:hAnsi="Times New Roman"/>
        </w:rPr>
      </w:pPr>
      <w:del w:id="156" w:author="Hemstrom, William Beryl" w:date="2023-01-23T15:31:00Z">
        <w:r w:rsidDel="005500F2">
          <w:rPr>
            <w:rFonts w:ascii="Times New Roman" w:hAnsi="Times New Roman"/>
          </w:rPr>
          <w:delText xml:space="preserve">Publication Rights </w:delText>
        </w:r>
        <w:r w:rsidDel="005500F2">
          <w:rPr>
            <w:rFonts w:ascii="Times New Roman" w:hAnsi="Times New Roman"/>
          </w:rPr>
          <w:tab/>
        </w:r>
        <w:r w:rsidDel="005500F2">
          <w:rPr>
            <w:rFonts w:ascii="Times New Roman" w:hAnsi="Times New Roman"/>
          </w:rPr>
          <w:tab/>
          <w:delText>iii</w:delText>
        </w:r>
      </w:del>
    </w:p>
    <w:p w14:paraId="0847EB53" w14:textId="32BBCBA1" w:rsidR="00005DC3" w:rsidDel="005500F2" w:rsidRDefault="00005DC3">
      <w:pPr>
        <w:tabs>
          <w:tab w:val="left" w:leader="dot" w:pos="8208"/>
          <w:tab w:val="right" w:pos="8640"/>
        </w:tabs>
        <w:spacing w:line="480" w:lineRule="auto"/>
        <w:rPr>
          <w:del w:id="157" w:author="Hemstrom, William Beryl" w:date="2023-01-23T15:31:00Z"/>
          <w:rFonts w:ascii="Times New Roman" w:hAnsi="Times New Roman"/>
        </w:rPr>
      </w:pPr>
      <w:del w:id="158" w:author="Hemstrom, William Beryl" w:date="2023-01-23T15:31:00Z">
        <w:r w:rsidDel="005500F2">
          <w:rPr>
            <w:rFonts w:ascii="Times New Roman" w:hAnsi="Times New Roman"/>
          </w:rPr>
          <w:delText xml:space="preserve">Acknowledgements </w:delText>
        </w:r>
        <w:r w:rsidDel="005500F2">
          <w:rPr>
            <w:rFonts w:ascii="Times New Roman" w:hAnsi="Times New Roman"/>
          </w:rPr>
          <w:tab/>
        </w:r>
        <w:r w:rsidDel="005500F2">
          <w:rPr>
            <w:rFonts w:ascii="Times New Roman" w:hAnsi="Times New Roman"/>
          </w:rPr>
          <w:tab/>
        </w:r>
        <w:r w:rsidR="0099686D" w:rsidDel="005500F2">
          <w:rPr>
            <w:rFonts w:ascii="Times New Roman" w:hAnsi="Times New Roman"/>
          </w:rPr>
          <w:delText>i</w:delText>
        </w:r>
        <w:r w:rsidDel="005500F2">
          <w:rPr>
            <w:rFonts w:ascii="Times New Roman" w:hAnsi="Times New Roman"/>
          </w:rPr>
          <w:delText>v</w:delText>
        </w:r>
      </w:del>
    </w:p>
    <w:p w14:paraId="4A1B92D0" w14:textId="72368CD4" w:rsidR="00005DC3" w:rsidDel="005500F2" w:rsidRDefault="0099686D">
      <w:pPr>
        <w:tabs>
          <w:tab w:val="left" w:leader="dot" w:pos="8208"/>
          <w:tab w:val="right" w:pos="8640"/>
        </w:tabs>
        <w:spacing w:line="480" w:lineRule="auto"/>
        <w:rPr>
          <w:del w:id="159" w:author="Hemstrom, William Beryl" w:date="2023-01-23T15:31:00Z"/>
          <w:rFonts w:ascii="Times New Roman" w:hAnsi="Times New Roman"/>
        </w:rPr>
      </w:pPr>
      <w:del w:id="160" w:author="Hemstrom, William Beryl" w:date="2023-01-23T15:31:00Z">
        <w:r w:rsidDel="005500F2">
          <w:rPr>
            <w:rFonts w:ascii="Times New Roman" w:hAnsi="Times New Roman"/>
          </w:rPr>
          <w:delText>List of Tables</w:delText>
        </w:r>
        <w:r w:rsidDel="005500F2">
          <w:rPr>
            <w:rFonts w:ascii="Times New Roman" w:hAnsi="Times New Roman"/>
          </w:rPr>
          <w:tab/>
        </w:r>
        <w:r w:rsidDel="005500F2">
          <w:rPr>
            <w:rFonts w:ascii="Times New Roman" w:hAnsi="Times New Roman"/>
          </w:rPr>
          <w:tab/>
          <w:delText>vi</w:delText>
        </w:r>
        <w:r w:rsidR="00B4713E" w:rsidDel="005500F2">
          <w:rPr>
            <w:rFonts w:ascii="Times New Roman" w:hAnsi="Times New Roman"/>
          </w:rPr>
          <w:delText>i</w:delText>
        </w:r>
      </w:del>
    </w:p>
    <w:p w14:paraId="018CBD5F" w14:textId="395CF1C8" w:rsidR="00A221C1" w:rsidDel="005500F2" w:rsidRDefault="00A221C1">
      <w:pPr>
        <w:tabs>
          <w:tab w:val="left" w:leader="dot" w:pos="8208"/>
          <w:tab w:val="right" w:pos="8640"/>
        </w:tabs>
        <w:spacing w:line="480" w:lineRule="auto"/>
        <w:rPr>
          <w:del w:id="161" w:author="Hemstrom, William Beryl" w:date="2023-01-23T15:31:00Z"/>
          <w:rFonts w:ascii="Times New Roman" w:hAnsi="Times New Roman"/>
        </w:rPr>
      </w:pPr>
      <w:del w:id="162" w:author="Hemstrom, William Beryl" w:date="2023-01-23T15:31:00Z">
        <w:r w:rsidDel="005500F2">
          <w:rPr>
            <w:rFonts w:ascii="Times New Roman" w:hAnsi="Times New Roman"/>
          </w:rPr>
          <w:delText>List of Tables</w:delText>
        </w:r>
        <w:r w:rsidDel="005500F2">
          <w:rPr>
            <w:rFonts w:ascii="Times New Roman" w:hAnsi="Times New Roman"/>
          </w:rPr>
          <w:tab/>
        </w:r>
        <w:r w:rsidDel="005500F2">
          <w:rPr>
            <w:rFonts w:ascii="Times New Roman" w:hAnsi="Times New Roman"/>
          </w:rPr>
          <w:tab/>
          <w:delText>vii</w:delText>
        </w:r>
        <w:r w:rsidR="00B4713E" w:rsidDel="005500F2">
          <w:rPr>
            <w:rFonts w:ascii="Times New Roman" w:hAnsi="Times New Roman"/>
          </w:rPr>
          <w:delText>i</w:delText>
        </w:r>
      </w:del>
    </w:p>
    <w:p w14:paraId="1EDC103A" w14:textId="409D1D9C" w:rsidR="00005DC3" w:rsidDel="005500F2" w:rsidRDefault="00B4713E">
      <w:pPr>
        <w:tabs>
          <w:tab w:val="left" w:leader="dot" w:pos="8208"/>
          <w:tab w:val="right" w:pos="8640"/>
        </w:tabs>
        <w:spacing w:line="480" w:lineRule="auto"/>
        <w:rPr>
          <w:del w:id="163" w:author="Hemstrom, William Beryl" w:date="2023-01-23T15:31:00Z"/>
          <w:rFonts w:ascii="Times New Roman" w:hAnsi="Times New Roman"/>
        </w:rPr>
      </w:pPr>
      <w:del w:id="164" w:author="Hemstrom, William Beryl" w:date="2023-01-23T15:31:00Z">
        <w:r w:rsidDel="005500F2">
          <w:rPr>
            <w:rFonts w:ascii="Times New Roman" w:hAnsi="Times New Roman"/>
          </w:rPr>
          <w:delText xml:space="preserve">Abstract </w:delText>
        </w:r>
        <w:r w:rsidDel="005500F2">
          <w:rPr>
            <w:rFonts w:ascii="Times New Roman" w:hAnsi="Times New Roman"/>
          </w:rPr>
          <w:tab/>
        </w:r>
        <w:r w:rsidDel="005500F2">
          <w:rPr>
            <w:rFonts w:ascii="Times New Roman" w:hAnsi="Times New Roman"/>
          </w:rPr>
          <w:tab/>
          <w:delText>i</w:delText>
        </w:r>
        <w:r w:rsidR="00005DC3" w:rsidDel="005500F2">
          <w:rPr>
            <w:rFonts w:ascii="Times New Roman" w:hAnsi="Times New Roman"/>
          </w:rPr>
          <w:delText>x</w:delText>
        </w:r>
      </w:del>
    </w:p>
    <w:p w14:paraId="7B6752AA" w14:textId="362B78EF" w:rsidR="00005DC3" w:rsidDel="005500F2" w:rsidRDefault="00005DC3">
      <w:pPr>
        <w:spacing w:line="480" w:lineRule="auto"/>
        <w:rPr>
          <w:del w:id="165" w:author="Hemstrom, William Beryl" w:date="2023-01-23T15:31:00Z"/>
          <w:rFonts w:ascii="Times New Roman" w:hAnsi="Times New Roman"/>
        </w:rPr>
      </w:pPr>
      <w:del w:id="166" w:author="Hemstrom, William Beryl" w:date="2023-01-23T15:31:00Z">
        <w:r w:rsidDel="005500F2">
          <w:rPr>
            <w:rFonts w:ascii="Times New Roman" w:hAnsi="Times New Roman"/>
          </w:rPr>
          <w:delText>CHAPTER</w:delText>
        </w:r>
      </w:del>
    </w:p>
    <w:p w14:paraId="45DB3C8B" w14:textId="0E572EC0" w:rsidR="00005DC3" w:rsidDel="005500F2" w:rsidRDefault="00005DC3">
      <w:pPr>
        <w:tabs>
          <w:tab w:val="left" w:leader="dot" w:pos="8208"/>
          <w:tab w:val="right" w:pos="8640"/>
        </w:tabs>
        <w:spacing w:line="480" w:lineRule="auto"/>
        <w:ind w:firstLine="547"/>
        <w:rPr>
          <w:del w:id="167" w:author="Hemstrom, William Beryl" w:date="2023-01-23T15:31:00Z"/>
          <w:rFonts w:ascii="Times New Roman" w:hAnsi="Times New Roman"/>
        </w:rPr>
      </w:pPr>
      <w:del w:id="168" w:author="Hemstrom, William Beryl" w:date="2023-01-23T15:31:00Z">
        <w:r w:rsidRPr="00C217F1" w:rsidDel="005500F2">
          <w:rPr>
            <w:rFonts w:ascii="Times New Roman" w:hAnsi="Times New Roman"/>
          </w:rPr>
          <w:delText>I</w:delText>
        </w:r>
        <w:r w:rsidDel="005500F2">
          <w:rPr>
            <w:rFonts w:ascii="Times New Roman" w:hAnsi="Times New Roman"/>
          </w:rPr>
          <w:delText xml:space="preserve">.     Introduction </w:delText>
        </w:r>
        <w:r w:rsidDel="005500F2">
          <w:rPr>
            <w:rFonts w:ascii="Times New Roman" w:hAnsi="Times New Roman"/>
          </w:rPr>
          <w:tab/>
        </w:r>
        <w:r w:rsidDel="005500F2">
          <w:rPr>
            <w:rFonts w:ascii="Times New Roman" w:hAnsi="Times New Roman"/>
          </w:rPr>
          <w:tab/>
        </w:r>
        <w:r w:rsidR="003D5B17" w:rsidDel="005500F2">
          <w:rPr>
            <w:rFonts w:ascii="Times New Roman" w:hAnsi="Times New Roman"/>
          </w:rPr>
          <w:delText>1</w:delText>
        </w:r>
      </w:del>
    </w:p>
    <w:p w14:paraId="06AE72D9" w14:textId="5B4C8AB8" w:rsidR="00005DC3" w:rsidDel="005500F2" w:rsidRDefault="00005DC3">
      <w:pPr>
        <w:tabs>
          <w:tab w:val="left" w:leader="dot" w:pos="8208"/>
          <w:tab w:val="right" w:pos="8640"/>
        </w:tabs>
        <w:spacing w:line="360" w:lineRule="auto"/>
        <w:rPr>
          <w:del w:id="169" w:author="Hemstrom, William Beryl" w:date="2023-01-23T15:31:00Z"/>
          <w:rFonts w:ascii="Times New Roman" w:hAnsi="Times New Roman"/>
        </w:rPr>
      </w:pPr>
      <w:del w:id="170" w:author="Hemstrom, William Beryl" w:date="2023-01-23T15:31:00Z">
        <w:r w:rsidDel="005500F2">
          <w:rPr>
            <w:rFonts w:ascii="Times New Roman" w:hAnsi="Times New Roman"/>
          </w:rPr>
          <w:delText xml:space="preserve">                            Background </w:delText>
        </w:r>
        <w:r w:rsidDel="005500F2">
          <w:rPr>
            <w:rFonts w:ascii="Times New Roman" w:hAnsi="Times New Roman"/>
          </w:rPr>
          <w:tab/>
        </w:r>
        <w:r w:rsidDel="005500F2">
          <w:rPr>
            <w:rFonts w:ascii="Times New Roman" w:hAnsi="Times New Roman"/>
          </w:rPr>
          <w:tab/>
        </w:r>
        <w:r w:rsidR="00B12B1F" w:rsidDel="005500F2">
          <w:rPr>
            <w:rFonts w:ascii="Times New Roman" w:hAnsi="Times New Roman"/>
          </w:rPr>
          <w:delText>1</w:delText>
        </w:r>
      </w:del>
    </w:p>
    <w:p w14:paraId="6D7893D8" w14:textId="4CD161EE" w:rsidR="00005DC3" w:rsidDel="005500F2" w:rsidRDefault="00005DC3">
      <w:pPr>
        <w:tabs>
          <w:tab w:val="left" w:leader="dot" w:pos="8208"/>
          <w:tab w:val="right" w:pos="8640"/>
        </w:tabs>
        <w:spacing w:line="360" w:lineRule="auto"/>
        <w:rPr>
          <w:del w:id="171" w:author="Hemstrom, William Beryl" w:date="2023-01-23T15:31:00Z"/>
          <w:rFonts w:ascii="Times New Roman" w:hAnsi="Times New Roman"/>
        </w:rPr>
      </w:pPr>
      <w:del w:id="172" w:author="Hemstrom, William Beryl" w:date="2023-01-23T15:31:00Z">
        <w:r w:rsidDel="005500F2">
          <w:rPr>
            <w:rFonts w:ascii="Times New Roman" w:hAnsi="Times New Roman"/>
          </w:rPr>
          <w:delText xml:space="preserve">                            </w:delText>
        </w:r>
        <w:r w:rsidR="001D4870" w:rsidDel="005500F2">
          <w:rPr>
            <w:rFonts w:ascii="Times New Roman" w:hAnsi="Times New Roman"/>
          </w:rPr>
          <w:delText>Sarraceniaceae</w:delText>
        </w:r>
        <w:r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B12B1F" w:rsidDel="005500F2">
          <w:rPr>
            <w:rFonts w:ascii="Times New Roman" w:hAnsi="Times New Roman"/>
          </w:rPr>
          <w:delText>2</w:delText>
        </w:r>
      </w:del>
    </w:p>
    <w:p w14:paraId="72256BB7" w14:textId="73370AC3" w:rsidR="00B12B1F" w:rsidDel="005500F2" w:rsidRDefault="00005DC3">
      <w:pPr>
        <w:tabs>
          <w:tab w:val="left" w:leader="dot" w:pos="8208"/>
          <w:tab w:val="right" w:pos="8640"/>
        </w:tabs>
        <w:spacing w:line="360" w:lineRule="auto"/>
        <w:rPr>
          <w:del w:id="173" w:author="Hemstrom, William Beryl" w:date="2023-01-23T15:31:00Z"/>
          <w:rFonts w:ascii="Times New Roman" w:hAnsi="Times New Roman"/>
        </w:rPr>
      </w:pPr>
      <w:del w:id="174" w:author="Hemstrom, William Beryl" w:date="2023-01-23T15:31:00Z">
        <w:r w:rsidDel="005500F2">
          <w:rPr>
            <w:rFonts w:ascii="Times New Roman" w:hAnsi="Times New Roman"/>
          </w:rPr>
          <w:delText xml:space="preserve">                            Purpose of the Study </w:delText>
        </w:r>
        <w:r w:rsidDel="005500F2">
          <w:rPr>
            <w:rFonts w:ascii="Times New Roman" w:hAnsi="Times New Roman"/>
          </w:rPr>
          <w:tab/>
        </w:r>
        <w:r w:rsidR="00B12B1F" w:rsidDel="005500F2">
          <w:rPr>
            <w:rFonts w:ascii="Times New Roman" w:hAnsi="Times New Roman"/>
          </w:rPr>
          <w:tab/>
          <w:delText>5</w:delText>
        </w:r>
      </w:del>
    </w:p>
    <w:p w14:paraId="5182A5DE" w14:textId="55880486" w:rsidR="00005DC3" w:rsidDel="005500F2" w:rsidRDefault="00005DC3">
      <w:pPr>
        <w:tabs>
          <w:tab w:val="left" w:leader="dot" w:pos="8208"/>
          <w:tab w:val="right" w:pos="8640"/>
        </w:tabs>
        <w:spacing w:line="480" w:lineRule="auto"/>
        <w:ind w:firstLine="432"/>
        <w:rPr>
          <w:del w:id="175" w:author="Hemstrom, William Beryl" w:date="2023-01-23T15:31:00Z"/>
          <w:rFonts w:ascii="Times New Roman" w:hAnsi="Times New Roman"/>
        </w:rPr>
      </w:pPr>
      <w:del w:id="176" w:author="Hemstrom, William Beryl" w:date="2023-01-23T15:31:00Z">
        <w:r w:rsidDel="005500F2">
          <w:rPr>
            <w:rFonts w:ascii="Times New Roman" w:hAnsi="Times New Roman"/>
          </w:rPr>
          <w:delText xml:space="preserve">II.     </w:delText>
        </w:r>
        <w:r w:rsidR="00A9010A" w:rsidDel="005500F2">
          <w:rPr>
            <w:rFonts w:ascii="Times New Roman" w:hAnsi="Times New Roman"/>
          </w:rPr>
          <w:delText>Methodology</w:delText>
        </w:r>
        <w:r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B12B1F" w:rsidDel="005500F2">
          <w:rPr>
            <w:rFonts w:ascii="Times New Roman" w:hAnsi="Times New Roman"/>
          </w:rPr>
          <w:delText>7</w:delText>
        </w:r>
      </w:del>
    </w:p>
    <w:p w14:paraId="0F00C3A3" w14:textId="38D2066D" w:rsidR="00005DC3" w:rsidDel="005500F2" w:rsidRDefault="00005DC3">
      <w:pPr>
        <w:tabs>
          <w:tab w:val="left" w:leader="dot" w:pos="8208"/>
          <w:tab w:val="right" w:pos="8640"/>
        </w:tabs>
        <w:spacing w:line="360" w:lineRule="auto"/>
        <w:rPr>
          <w:del w:id="177" w:author="Hemstrom, William Beryl" w:date="2023-01-23T15:31:00Z"/>
          <w:rFonts w:ascii="Times New Roman" w:hAnsi="Times New Roman"/>
        </w:rPr>
      </w:pPr>
      <w:del w:id="178" w:author="Hemstrom, William Beryl" w:date="2023-01-23T15:31:00Z">
        <w:r w:rsidDel="005500F2">
          <w:rPr>
            <w:rFonts w:ascii="Times New Roman" w:hAnsi="Times New Roman"/>
          </w:rPr>
          <w:delText xml:space="preserve">                            </w:delText>
        </w:r>
        <w:r w:rsidR="00A9010A" w:rsidDel="005500F2">
          <w:rPr>
            <w:rFonts w:ascii="Times New Roman" w:hAnsi="Times New Roman"/>
          </w:rPr>
          <w:delText>Study Species</w:delText>
        </w:r>
        <w:r w:rsidDel="005500F2">
          <w:rPr>
            <w:rFonts w:ascii="Times New Roman" w:hAnsi="Times New Roman"/>
          </w:rPr>
          <w:delText xml:space="preserve"> </w:delText>
        </w:r>
        <w:r w:rsidDel="005500F2">
          <w:rPr>
            <w:rFonts w:ascii="Times New Roman" w:hAnsi="Times New Roman"/>
          </w:rPr>
          <w:tab/>
        </w:r>
        <w:r w:rsidR="00B12B1F" w:rsidDel="005500F2">
          <w:rPr>
            <w:rFonts w:ascii="Times New Roman" w:hAnsi="Times New Roman"/>
          </w:rPr>
          <w:tab/>
          <w:delText>7</w:delText>
        </w:r>
      </w:del>
    </w:p>
    <w:p w14:paraId="2B5E0148" w14:textId="0C6E02CA" w:rsidR="00005DC3" w:rsidDel="005500F2" w:rsidRDefault="00005DC3">
      <w:pPr>
        <w:tabs>
          <w:tab w:val="left" w:leader="dot" w:pos="8208"/>
          <w:tab w:val="right" w:pos="8640"/>
        </w:tabs>
        <w:spacing w:line="360" w:lineRule="auto"/>
        <w:rPr>
          <w:del w:id="179" w:author="Hemstrom, William Beryl" w:date="2023-01-23T15:31:00Z"/>
          <w:rFonts w:ascii="Times New Roman" w:hAnsi="Times New Roman"/>
        </w:rPr>
      </w:pPr>
      <w:del w:id="180" w:author="Hemstrom, William Beryl" w:date="2023-01-23T15:31:00Z">
        <w:r w:rsidDel="005500F2">
          <w:rPr>
            <w:rFonts w:ascii="Times New Roman" w:hAnsi="Times New Roman"/>
          </w:rPr>
          <w:delText xml:space="preserve">                            </w:delText>
        </w:r>
        <w:r w:rsidR="00A9010A" w:rsidDel="005500F2">
          <w:rPr>
            <w:rFonts w:ascii="Times New Roman" w:hAnsi="Times New Roman"/>
          </w:rPr>
          <w:delText>Sample Collection</w:delText>
        </w:r>
        <w:r w:rsidR="0016379C"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3F4D9F" w:rsidDel="005500F2">
          <w:rPr>
            <w:rFonts w:ascii="Times New Roman" w:hAnsi="Times New Roman"/>
          </w:rPr>
          <w:delText>8</w:delText>
        </w:r>
      </w:del>
    </w:p>
    <w:p w14:paraId="5064026B" w14:textId="21B7B3CB" w:rsidR="00005DC3" w:rsidDel="005500F2" w:rsidRDefault="00005DC3">
      <w:pPr>
        <w:tabs>
          <w:tab w:val="left" w:leader="dot" w:pos="8208"/>
          <w:tab w:val="right" w:pos="8640"/>
        </w:tabs>
        <w:spacing w:line="360" w:lineRule="auto"/>
        <w:rPr>
          <w:del w:id="181" w:author="Hemstrom, William Beryl" w:date="2023-01-23T15:31:00Z"/>
          <w:rFonts w:ascii="Times New Roman" w:hAnsi="Times New Roman"/>
        </w:rPr>
      </w:pPr>
      <w:del w:id="182" w:author="Hemstrom, William Beryl" w:date="2023-01-23T15:31:00Z">
        <w:r w:rsidDel="005500F2">
          <w:rPr>
            <w:rFonts w:ascii="Times New Roman" w:hAnsi="Times New Roman"/>
          </w:rPr>
          <w:delText xml:space="preserve">                            </w:delText>
        </w:r>
        <w:r w:rsidR="00A9010A" w:rsidDel="005500F2">
          <w:rPr>
            <w:rFonts w:ascii="Times New Roman" w:hAnsi="Times New Roman"/>
          </w:rPr>
          <w:delText>DNA Extraction &amp; RAD Analysis</w:delText>
        </w:r>
        <w:r w:rsidR="0016379C"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3F4D9F" w:rsidDel="005500F2">
          <w:rPr>
            <w:rFonts w:ascii="Times New Roman" w:hAnsi="Times New Roman"/>
          </w:rPr>
          <w:delText>11</w:delText>
        </w:r>
      </w:del>
    </w:p>
    <w:p w14:paraId="27BDA5DA" w14:textId="53FB1B98" w:rsidR="00005DC3" w:rsidDel="005500F2" w:rsidRDefault="00005DC3">
      <w:pPr>
        <w:tabs>
          <w:tab w:val="left" w:leader="dot" w:pos="8208"/>
          <w:tab w:val="right" w:pos="8640"/>
        </w:tabs>
        <w:spacing w:line="360" w:lineRule="auto"/>
        <w:rPr>
          <w:del w:id="183" w:author="Hemstrom, William Beryl" w:date="2023-01-23T15:31:00Z"/>
          <w:rFonts w:ascii="Times New Roman" w:hAnsi="Times New Roman"/>
        </w:rPr>
      </w:pPr>
      <w:del w:id="184" w:author="Hemstrom, William Beryl" w:date="2023-01-23T15:31:00Z">
        <w:r w:rsidDel="005500F2">
          <w:rPr>
            <w:rFonts w:ascii="Times New Roman" w:hAnsi="Times New Roman"/>
          </w:rPr>
          <w:delText xml:space="preserve">                            </w:delText>
        </w:r>
        <w:r w:rsidR="00A9010A" w:rsidDel="005500F2">
          <w:rPr>
            <w:rFonts w:ascii="Times New Roman" w:hAnsi="Times New Roman"/>
          </w:rPr>
          <w:delText>St</w:delText>
        </w:r>
        <w:r w:rsidR="0016379C" w:rsidDel="005500F2">
          <w:rPr>
            <w:rFonts w:ascii="Times New Roman" w:hAnsi="Times New Roman"/>
          </w:rPr>
          <w:delText>atistical Analyse</w:delText>
        </w:r>
        <w:r w:rsidR="00A9010A" w:rsidDel="005500F2">
          <w:rPr>
            <w:rFonts w:ascii="Times New Roman" w:hAnsi="Times New Roman"/>
          </w:rPr>
          <w:delText>s</w:delText>
        </w:r>
        <w:r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3F4D9F" w:rsidDel="005500F2">
          <w:rPr>
            <w:rFonts w:ascii="Times New Roman" w:hAnsi="Times New Roman"/>
          </w:rPr>
          <w:delText>12</w:delText>
        </w:r>
      </w:del>
    </w:p>
    <w:p w14:paraId="0DBF6C70" w14:textId="6C3E8FE1" w:rsidR="0016379C" w:rsidDel="005500F2" w:rsidRDefault="00005DC3">
      <w:pPr>
        <w:tabs>
          <w:tab w:val="left" w:leader="dot" w:pos="8208"/>
          <w:tab w:val="right" w:pos="8640"/>
        </w:tabs>
        <w:spacing w:line="480" w:lineRule="auto"/>
        <w:rPr>
          <w:del w:id="185" w:author="Hemstrom, William Beryl" w:date="2023-01-23T15:31:00Z"/>
          <w:rFonts w:ascii="Times New Roman" w:hAnsi="Times New Roman"/>
        </w:rPr>
      </w:pPr>
      <w:del w:id="186" w:author="Hemstrom, William Beryl" w:date="2023-01-23T15:31:00Z">
        <w:r w:rsidDel="005500F2">
          <w:rPr>
            <w:rFonts w:ascii="Times New Roman" w:hAnsi="Times New Roman"/>
          </w:rPr>
          <w:delText xml:space="preserve">     III.     </w:delText>
        </w:r>
        <w:r w:rsidR="00A9010A" w:rsidDel="005500F2">
          <w:rPr>
            <w:rFonts w:ascii="Times New Roman" w:hAnsi="Times New Roman"/>
          </w:rPr>
          <w:delText>Results</w:delText>
        </w:r>
        <w:r w:rsidDel="005500F2">
          <w:rPr>
            <w:rFonts w:ascii="Times New Roman" w:hAnsi="Times New Roman"/>
          </w:rPr>
          <w:delText xml:space="preserve"> </w:delText>
        </w:r>
        <w:r w:rsidDel="005500F2">
          <w:rPr>
            <w:rFonts w:ascii="Times New Roman" w:hAnsi="Times New Roman"/>
          </w:rPr>
          <w:tab/>
        </w:r>
        <w:r w:rsidDel="005500F2">
          <w:rPr>
            <w:rFonts w:ascii="Times New Roman" w:hAnsi="Times New Roman"/>
          </w:rPr>
          <w:tab/>
        </w:r>
        <w:r w:rsidR="002534D3" w:rsidDel="005500F2">
          <w:rPr>
            <w:rFonts w:ascii="Times New Roman" w:hAnsi="Times New Roman"/>
          </w:rPr>
          <w:delText>14</w:delText>
        </w:r>
      </w:del>
    </w:p>
    <w:p w14:paraId="06951C4E" w14:textId="23D2FDDD" w:rsidR="00005DC3" w:rsidDel="005500F2" w:rsidRDefault="009F3BCC">
      <w:pPr>
        <w:tabs>
          <w:tab w:val="left" w:leader="dot" w:pos="8208"/>
          <w:tab w:val="right" w:pos="8640"/>
        </w:tabs>
        <w:spacing w:line="480" w:lineRule="auto"/>
        <w:rPr>
          <w:del w:id="187" w:author="Hemstrom, William Beryl" w:date="2023-01-23T15:31:00Z"/>
          <w:rFonts w:ascii="Times New Roman" w:hAnsi="Times New Roman"/>
        </w:rPr>
      </w:pPr>
      <w:del w:id="188" w:author="Hemstrom, William Beryl" w:date="2023-01-23T15:31:00Z">
        <w:r w:rsidDel="005500F2">
          <w:rPr>
            <w:rFonts w:ascii="Times New Roman" w:hAnsi="Times New Roman"/>
          </w:rPr>
          <w:delText xml:space="preserve">     </w:delText>
        </w:r>
        <w:r w:rsidR="00005DC3" w:rsidDel="005500F2">
          <w:rPr>
            <w:rFonts w:ascii="Times New Roman" w:hAnsi="Times New Roman"/>
          </w:rPr>
          <w:delText xml:space="preserve">IV.     </w:delText>
        </w:r>
        <w:r w:rsidR="00A9010A" w:rsidDel="005500F2">
          <w:rPr>
            <w:rFonts w:ascii="Times New Roman" w:hAnsi="Times New Roman"/>
          </w:rPr>
          <w:delText>Discussion</w:delText>
        </w:r>
        <w:r w:rsidR="00005DC3" w:rsidDel="005500F2">
          <w:rPr>
            <w:rFonts w:ascii="Times New Roman" w:hAnsi="Times New Roman"/>
          </w:rPr>
          <w:delText xml:space="preserve"> </w:delText>
        </w:r>
        <w:r w:rsidR="00005DC3" w:rsidDel="005500F2">
          <w:rPr>
            <w:rFonts w:ascii="Times New Roman" w:hAnsi="Times New Roman"/>
          </w:rPr>
          <w:tab/>
        </w:r>
        <w:r w:rsidR="00005DC3" w:rsidDel="005500F2">
          <w:rPr>
            <w:rFonts w:ascii="Times New Roman" w:hAnsi="Times New Roman"/>
          </w:rPr>
          <w:tab/>
        </w:r>
        <w:r w:rsidR="002534D3" w:rsidDel="005500F2">
          <w:rPr>
            <w:rFonts w:ascii="Times New Roman" w:hAnsi="Times New Roman"/>
          </w:rPr>
          <w:delText>19</w:delText>
        </w:r>
      </w:del>
    </w:p>
    <w:p w14:paraId="1D30F978" w14:textId="71E5A844" w:rsidR="00C5565A" w:rsidDel="005500F2" w:rsidRDefault="0016379C">
      <w:pPr>
        <w:tabs>
          <w:tab w:val="left" w:leader="dot" w:pos="8208"/>
          <w:tab w:val="right" w:pos="8640"/>
        </w:tabs>
        <w:spacing w:line="360" w:lineRule="auto"/>
        <w:rPr>
          <w:del w:id="189" w:author="Hemstrom, William Beryl" w:date="2023-01-23T15:31:00Z"/>
          <w:rFonts w:ascii="Times New Roman" w:hAnsi="Times New Roman"/>
        </w:rPr>
      </w:pPr>
      <w:del w:id="190" w:author="Hemstrom, William Beryl" w:date="2023-01-23T15:31:00Z">
        <w:r w:rsidDel="005500F2">
          <w:rPr>
            <w:rFonts w:ascii="Times New Roman" w:hAnsi="Times New Roman"/>
          </w:rPr>
          <w:delText xml:space="preserve">                             Geographic Regions </w:delText>
        </w:r>
        <w:r w:rsidR="00005DC3" w:rsidDel="005500F2">
          <w:rPr>
            <w:rFonts w:ascii="Times New Roman" w:hAnsi="Times New Roman"/>
          </w:rPr>
          <w:tab/>
        </w:r>
        <w:r w:rsidR="002534D3" w:rsidDel="005500F2">
          <w:rPr>
            <w:rFonts w:ascii="Times New Roman" w:hAnsi="Times New Roman"/>
          </w:rPr>
          <w:tab/>
          <w:delText>19</w:delText>
        </w:r>
      </w:del>
    </w:p>
    <w:p w14:paraId="71978BCF" w14:textId="360264ED" w:rsidR="001C13F2" w:rsidDel="005500F2" w:rsidRDefault="0016379C">
      <w:pPr>
        <w:tabs>
          <w:tab w:val="left" w:leader="dot" w:pos="8208"/>
          <w:tab w:val="right" w:pos="8640"/>
        </w:tabs>
        <w:spacing w:line="360" w:lineRule="auto"/>
        <w:rPr>
          <w:del w:id="191" w:author="Hemstrom, William Beryl" w:date="2023-01-23T15:31:00Z"/>
          <w:rFonts w:ascii="Times New Roman" w:hAnsi="Times New Roman"/>
        </w:rPr>
      </w:pPr>
      <w:del w:id="192" w:author="Hemstrom, William Beryl" w:date="2023-01-23T15:31:00Z">
        <w:r w:rsidDel="005500F2">
          <w:rPr>
            <w:rFonts w:ascii="Times New Roman" w:hAnsi="Times New Roman"/>
          </w:rPr>
          <w:delText xml:space="preserve">                             </w:delText>
        </w:r>
        <w:r w:rsidR="001C13F2" w:rsidRPr="001C13F2" w:rsidDel="005500F2">
          <w:rPr>
            <w:rFonts w:ascii="Times New Roman" w:hAnsi="Times New Roman"/>
          </w:rPr>
          <w:delText>Biogeography of Sarraceniaceae</w:delText>
        </w:r>
        <w:r w:rsidR="001C13F2" w:rsidDel="005500F2">
          <w:rPr>
            <w:rFonts w:ascii="Times New Roman" w:hAnsi="Times New Roman"/>
          </w:rPr>
          <w:delText xml:space="preserve"> </w:delText>
        </w:r>
        <w:r w:rsidDel="005500F2">
          <w:rPr>
            <w:rFonts w:ascii="Times New Roman" w:hAnsi="Times New Roman"/>
          </w:rPr>
          <w:tab/>
        </w:r>
        <w:r w:rsidR="002534D3" w:rsidDel="005500F2">
          <w:rPr>
            <w:rFonts w:ascii="Times New Roman" w:hAnsi="Times New Roman"/>
          </w:rPr>
          <w:tab/>
          <w:delText>20</w:delText>
        </w:r>
      </w:del>
    </w:p>
    <w:p w14:paraId="67A90717" w14:textId="5D489C3E" w:rsidR="001C13F2" w:rsidDel="005500F2" w:rsidRDefault="001C13F2">
      <w:pPr>
        <w:tabs>
          <w:tab w:val="left" w:leader="dot" w:pos="8208"/>
          <w:tab w:val="right" w:pos="8640"/>
        </w:tabs>
        <w:spacing w:line="360" w:lineRule="auto"/>
        <w:rPr>
          <w:del w:id="193" w:author="Hemstrom, William Beryl" w:date="2023-01-23T15:31:00Z"/>
          <w:rFonts w:ascii="Times New Roman" w:hAnsi="Times New Roman"/>
        </w:rPr>
      </w:pPr>
      <w:del w:id="194" w:author="Hemstrom, William Beryl" w:date="2023-01-23T15:31:00Z">
        <w:r w:rsidDel="005500F2">
          <w:rPr>
            <w:rFonts w:ascii="Times New Roman" w:hAnsi="Times New Roman"/>
          </w:rPr>
          <w:delText xml:space="preserve">                             Mendocino Isolate </w:delText>
        </w:r>
        <w:r w:rsidDel="005500F2">
          <w:rPr>
            <w:rFonts w:ascii="Times New Roman" w:hAnsi="Times New Roman"/>
          </w:rPr>
          <w:tab/>
        </w:r>
        <w:r w:rsidR="002534D3" w:rsidDel="005500F2">
          <w:rPr>
            <w:rFonts w:ascii="Times New Roman" w:hAnsi="Times New Roman"/>
          </w:rPr>
          <w:tab/>
          <w:delText>21</w:delText>
        </w:r>
      </w:del>
    </w:p>
    <w:p w14:paraId="45A10D80" w14:textId="029E9FA2" w:rsidR="0016379C" w:rsidDel="005500F2" w:rsidRDefault="001C13F2">
      <w:pPr>
        <w:tabs>
          <w:tab w:val="left" w:leader="dot" w:pos="8208"/>
          <w:tab w:val="right" w:pos="8640"/>
        </w:tabs>
        <w:spacing w:line="360" w:lineRule="auto"/>
        <w:rPr>
          <w:del w:id="195" w:author="Hemstrom, William Beryl" w:date="2023-01-23T15:31:00Z"/>
          <w:rFonts w:ascii="Times New Roman" w:hAnsi="Times New Roman"/>
        </w:rPr>
      </w:pPr>
      <w:del w:id="196" w:author="Hemstrom, William Beryl" w:date="2023-01-23T15:31:00Z">
        <w:r w:rsidDel="005500F2">
          <w:rPr>
            <w:rFonts w:ascii="Times New Roman" w:hAnsi="Times New Roman"/>
          </w:rPr>
          <w:delText xml:space="preserve">                             Recommendations </w:delText>
        </w:r>
        <w:r w:rsidDel="005500F2">
          <w:rPr>
            <w:rFonts w:ascii="Times New Roman" w:hAnsi="Times New Roman"/>
          </w:rPr>
          <w:tab/>
        </w:r>
        <w:r w:rsidR="0016379C" w:rsidDel="005500F2">
          <w:rPr>
            <w:rFonts w:ascii="Times New Roman" w:hAnsi="Times New Roman"/>
          </w:rPr>
          <w:tab/>
        </w:r>
        <w:r w:rsidR="002534D3" w:rsidDel="005500F2">
          <w:rPr>
            <w:rFonts w:ascii="Times New Roman" w:hAnsi="Times New Roman"/>
          </w:rPr>
          <w:delText>22</w:delText>
        </w:r>
      </w:del>
    </w:p>
    <w:p w14:paraId="52F57478" w14:textId="6B4BE041" w:rsidR="004F396F" w:rsidDel="005500F2" w:rsidRDefault="0016379C">
      <w:pPr>
        <w:tabs>
          <w:tab w:val="left" w:leader="dot" w:pos="8208"/>
          <w:tab w:val="right" w:pos="8640"/>
        </w:tabs>
        <w:spacing w:line="360" w:lineRule="auto"/>
        <w:rPr>
          <w:del w:id="197" w:author="Hemstrom, William Beryl" w:date="2023-01-23T15:31:00Z"/>
          <w:rFonts w:ascii="Times New Roman" w:hAnsi="Times New Roman"/>
        </w:rPr>
      </w:pPr>
      <w:del w:id="198" w:author="Hemstrom, William Beryl" w:date="2023-01-23T15:31:00Z">
        <w:r w:rsidDel="005500F2">
          <w:rPr>
            <w:rFonts w:ascii="Times New Roman" w:hAnsi="Times New Roman"/>
          </w:rPr>
          <w:delText xml:space="preserve">                             Conclusions </w:delText>
        </w:r>
        <w:r w:rsidDel="005500F2">
          <w:rPr>
            <w:rFonts w:ascii="Times New Roman" w:hAnsi="Times New Roman"/>
          </w:rPr>
          <w:tab/>
        </w:r>
        <w:r w:rsidR="002534D3" w:rsidDel="005500F2">
          <w:rPr>
            <w:rFonts w:ascii="Times New Roman" w:hAnsi="Times New Roman"/>
          </w:rPr>
          <w:tab/>
          <w:delText>23</w:delText>
        </w:r>
      </w:del>
    </w:p>
    <w:p w14:paraId="2D81F10B" w14:textId="1F4D3147" w:rsidR="004F396F" w:rsidDel="005500F2" w:rsidRDefault="00AB4BAB">
      <w:pPr>
        <w:tabs>
          <w:tab w:val="left" w:leader="dot" w:pos="8208"/>
          <w:tab w:val="right" w:pos="8640"/>
        </w:tabs>
        <w:spacing w:line="480" w:lineRule="auto"/>
        <w:rPr>
          <w:del w:id="199" w:author="Hemstrom, William Beryl" w:date="2023-01-23T15:31:00Z"/>
          <w:rFonts w:ascii="Times New Roman" w:hAnsi="Times New Roman"/>
        </w:rPr>
        <w:sectPr w:rsidR="004F396F" w:rsidDel="005500F2" w:rsidSect="0082002E">
          <w:footerReference w:type="default" r:id="rId10"/>
          <w:headerReference w:type="first" r:id="rId11"/>
          <w:footerReference w:type="first" r:id="rId12"/>
          <w:pgSz w:w="12240" w:h="15840"/>
          <w:pgMar w:top="1440" w:right="1440" w:bottom="1440" w:left="1440" w:header="720" w:footer="864" w:gutter="0"/>
          <w:pgNumType w:fmt="lowerRoman" w:start="3"/>
          <w:cols w:space="720"/>
          <w:titlePg/>
          <w:docGrid w:linePitch="360"/>
        </w:sectPr>
      </w:pPr>
      <w:del w:id="200" w:author="Hemstrom, William Beryl" w:date="2023-01-23T15:31:00Z">
        <w:r w:rsidDel="005500F2">
          <w:rPr>
            <w:rFonts w:ascii="Times New Roman" w:hAnsi="Times New Roman"/>
          </w:rPr>
          <w:delText xml:space="preserve">     </w:delText>
        </w:r>
        <w:r w:rsidR="004F396F" w:rsidDel="005500F2">
          <w:rPr>
            <w:rFonts w:ascii="Times New Roman" w:hAnsi="Times New Roman"/>
          </w:rPr>
          <w:delText>References</w:delText>
        </w:r>
        <w:r w:rsidR="004F396F" w:rsidDel="005500F2">
          <w:rPr>
            <w:rFonts w:ascii="Times New Roman" w:hAnsi="Times New Roman"/>
          </w:rPr>
          <w:tab/>
        </w:r>
        <w:r w:rsidR="004F396F" w:rsidDel="005500F2">
          <w:rPr>
            <w:rFonts w:ascii="Times New Roman" w:hAnsi="Times New Roman"/>
          </w:rPr>
          <w:tab/>
          <w:delText>2</w:delText>
        </w:r>
        <w:r w:rsidDel="005500F2">
          <w:rPr>
            <w:rFonts w:ascii="Times New Roman" w:hAnsi="Times New Roman"/>
          </w:rPr>
          <w:delText>5</w:delText>
        </w:r>
      </w:del>
    </w:p>
    <w:p w14:paraId="143BE724" w14:textId="0A720F2A" w:rsidR="00005DC3" w:rsidRPr="006333DF" w:rsidDel="005500F2" w:rsidRDefault="00005DC3">
      <w:pPr>
        <w:spacing w:line="720" w:lineRule="auto"/>
        <w:rPr>
          <w:del w:id="201" w:author="Hemstrom, William Beryl" w:date="2023-01-23T15:31:00Z"/>
          <w:rFonts w:ascii="Times New Roman" w:hAnsi="Times New Roman"/>
        </w:rPr>
        <w:pPrChange w:id="202" w:author="Hemstrom, William Beryl" w:date="2023-01-23T15:31:00Z">
          <w:pPr>
            <w:spacing w:line="720" w:lineRule="auto"/>
            <w:jc w:val="center"/>
          </w:pPr>
        </w:pPrChange>
      </w:pPr>
      <w:del w:id="203" w:author="Hemstrom, William Beryl" w:date="2023-01-23T15:31:00Z">
        <w:r w:rsidRPr="006333DF" w:rsidDel="005500F2">
          <w:rPr>
            <w:rFonts w:ascii="Times New Roman" w:hAnsi="Times New Roman"/>
          </w:rPr>
          <w:delText>LIST OF TABLES</w:delText>
        </w:r>
      </w:del>
    </w:p>
    <w:p w14:paraId="591EFE75" w14:textId="5ABA9E1C" w:rsidR="00005DC3" w:rsidDel="005500F2" w:rsidRDefault="00005DC3">
      <w:pPr>
        <w:tabs>
          <w:tab w:val="right" w:pos="8640"/>
        </w:tabs>
        <w:spacing w:line="480" w:lineRule="auto"/>
        <w:rPr>
          <w:del w:id="204" w:author="Hemstrom, William Beryl" w:date="2023-01-23T15:31:00Z"/>
          <w:rFonts w:ascii="Times New Roman" w:hAnsi="Times New Roman"/>
        </w:rPr>
        <w:pPrChange w:id="205" w:author="Hemstrom, William Beryl" w:date="2023-01-23T15:31:00Z">
          <w:pPr>
            <w:tabs>
              <w:tab w:val="right" w:pos="8640"/>
            </w:tabs>
            <w:spacing w:line="480" w:lineRule="auto"/>
            <w:jc w:val="center"/>
          </w:pPr>
        </w:pPrChange>
      </w:pPr>
      <w:del w:id="206" w:author="Hemstrom, William Beryl" w:date="2023-01-23T15:31:00Z">
        <w:r w:rsidDel="005500F2">
          <w:rPr>
            <w:rFonts w:ascii="Times New Roman" w:hAnsi="Times New Roman"/>
          </w:rPr>
          <w:delText>TABLE</w:delText>
        </w:r>
        <w:r w:rsidDel="005500F2">
          <w:rPr>
            <w:rFonts w:ascii="Times New Roman" w:hAnsi="Times New Roman"/>
          </w:rPr>
          <w:tab/>
          <w:delText>PAGE</w:delText>
        </w:r>
      </w:del>
    </w:p>
    <w:p w14:paraId="039BA1E5" w14:textId="4D4FCCBF" w:rsidR="00005DC3" w:rsidDel="005500F2" w:rsidRDefault="00005DC3">
      <w:pPr>
        <w:tabs>
          <w:tab w:val="left" w:leader="dot" w:pos="8208"/>
          <w:tab w:val="right" w:pos="8640"/>
        </w:tabs>
        <w:spacing w:line="480" w:lineRule="auto"/>
        <w:ind w:right="187" w:firstLine="187"/>
        <w:rPr>
          <w:del w:id="207" w:author="Hemstrom, William Beryl" w:date="2023-01-23T15:31:00Z"/>
          <w:rFonts w:ascii="Times New Roman" w:hAnsi="Times New Roman"/>
        </w:rPr>
      </w:pPr>
      <w:del w:id="208" w:author="Hemstrom, William Beryl" w:date="2023-01-23T15:31:00Z">
        <w:r w:rsidRPr="006333DF" w:rsidDel="005500F2">
          <w:rPr>
            <w:rFonts w:ascii="Times New Roman" w:hAnsi="Times New Roman"/>
          </w:rPr>
          <w:delText xml:space="preserve">1.    </w:delText>
        </w:r>
        <w:r w:rsidR="00A221C1" w:rsidDel="005500F2">
          <w:rPr>
            <w:rFonts w:ascii="Times New Roman" w:hAnsi="Times New Roman"/>
          </w:rPr>
          <w:delText xml:space="preserve">Collection Locations &amp; Voucher Accession Numbers </w:delText>
        </w:r>
        <w:r w:rsidRPr="006333DF" w:rsidDel="005500F2">
          <w:rPr>
            <w:rFonts w:ascii="Times New Roman" w:hAnsi="Times New Roman"/>
          </w:rPr>
          <w:tab/>
        </w:r>
        <w:r w:rsidR="00A221C1" w:rsidDel="005500F2">
          <w:rPr>
            <w:rFonts w:ascii="Times New Roman" w:hAnsi="Times New Roman"/>
          </w:rPr>
          <w:tab/>
          <w:delText>8</w:delText>
        </w:r>
      </w:del>
    </w:p>
    <w:p w14:paraId="4E77FD04" w14:textId="3AC11B82" w:rsidR="00A221C1" w:rsidDel="005500F2" w:rsidRDefault="00A221C1">
      <w:pPr>
        <w:tabs>
          <w:tab w:val="left" w:leader="dot" w:pos="8208"/>
          <w:tab w:val="right" w:pos="8640"/>
        </w:tabs>
        <w:spacing w:line="480" w:lineRule="auto"/>
        <w:ind w:right="187" w:firstLine="187"/>
        <w:rPr>
          <w:del w:id="209" w:author="Hemstrom, William Beryl" w:date="2023-01-23T15:31:00Z"/>
          <w:rFonts w:ascii="Times New Roman" w:hAnsi="Times New Roman" w:cs="Times New Roman"/>
          <w:color w:val="000000"/>
        </w:rPr>
      </w:pPr>
      <w:del w:id="210" w:author="Hemstrom, William Beryl" w:date="2023-01-23T15:31:00Z">
        <w:r w:rsidDel="005500F2">
          <w:rPr>
            <w:rFonts w:ascii="Times New Roman" w:hAnsi="Times New Roman"/>
          </w:rPr>
          <w:delText>2</w:delText>
        </w:r>
        <w:r w:rsidRPr="006333DF" w:rsidDel="005500F2">
          <w:rPr>
            <w:rFonts w:ascii="Times New Roman" w:hAnsi="Times New Roman"/>
          </w:rPr>
          <w:delText xml:space="preserve">.    </w:delText>
        </w:r>
        <w:r w:rsidDel="005500F2">
          <w:rPr>
            <w:rFonts w:ascii="Times New Roman" w:hAnsi="Times New Roman"/>
          </w:rPr>
          <w:delText>Pairwise F</w:delText>
        </w:r>
        <w:r w:rsidDel="005500F2">
          <w:rPr>
            <w:rFonts w:ascii="Times New Roman" w:hAnsi="Times New Roman"/>
            <w:vertAlign w:val="subscript"/>
          </w:rPr>
          <w:delText>ST</w:delText>
        </w:r>
        <w:r w:rsidDel="005500F2">
          <w:rPr>
            <w:rFonts w:ascii="Times New Roman" w:hAnsi="Times New Roman"/>
          </w:rPr>
          <w:delText xml:space="preserve"> Values for Collected Populations</w:delText>
        </w:r>
        <w:r w:rsidRPr="006333DF" w:rsidDel="005500F2">
          <w:rPr>
            <w:rFonts w:ascii="Times New Roman" w:hAnsi="Times New Roman"/>
          </w:rPr>
          <w:tab/>
        </w:r>
        <w:r w:rsidDel="005500F2">
          <w:rPr>
            <w:rFonts w:ascii="Times New Roman" w:hAnsi="Times New Roman"/>
          </w:rPr>
          <w:tab/>
          <w:delText>1</w:delText>
        </w:r>
        <w:r w:rsidR="0091183B" w:rsidDel="005500F2">
          <w:rPr>
            <w:rFonts w:ascii="Times New Roman" w:hAnsi="Times New Roman"/>
          </w:rPr>
          <w:delText>7</w:delText>
        </w:r>
      </w:del>
    </w:p>
    <w:p w14:paraId="6C32661B" w14:textId="47B9D591" w:rsidR="00A221C1" w:rsidDel="005500F2" w:rsidRDefault="00A221C1">
      <w:pPr>
        <w:tabs>
          <w:tab w:val="left" w:leader="dot" w:pos="8208"/>
          <w:tab w:val="right" w:pos="8640"/>
        </w:tabs>
        <w:spacing w:line="480" w:lineRule="auto"/>
        <w:ind w:right="187" w:firstLine="187"/>
        <w:rPr>
          <w:del w:id="211" w:author="Hemstrom, William Beryl" w:date="2023-01-23T15:31:00Z"/>
          <w:rFonts w:ascii="Times New Roman" w:hAnsi="Times New Roman" w:cs="Times New Roman"/>
          <w:color w:val="000000"/>
        </w:rPr>
      </w:pPr>
      <w:del w:id="212" w:author="Hemstrom, William Beryl" w:date="2023-01-23T15:31:00Z">
        <w:r w:rsidDel="005500F2">
          <w:rPr>
            <w:rFonts w:ascii="Times New Roman" w:hAnsi="Times New Roman"/>
          </w:rPr>
          <w:delText>3</w:delText>
        </w:r>
        <w:r w:rsidRPr="006333DF" w:rsidDel="005500F2">
          <w:rPr>
            <w:rFonts w:ascii="Times New Roman" w:hAnsi="Times New Roman"/>
          </w:rPr>
          <w:delText xml:space="preserve">.    </w:delText>
        </w:r>
        <w:r w:rsidDel="005500F2">
          <w:rPr>
            <w:rFonts w:ascii="Times New Roman" w:hAnsi="Times New Roman"/>
          </w:rPr>
          <w:delText>Private Alleles at Each Population</w:delText>
        </w:r>
        <w:r w:rsidRPr="006333DF" w:rsidDel="005500F2">
          <w:rPr>
            <w:rFonts w:ascii="Times New Roman" w:hAnsi="Times New Roman"/>
          </w:rPr>
          <w:tab/>
        </w:r>
        <w:r w:rsidDel="005500F2">
          <w:rPr>
            <w:rFonts w:ascii="Times New Roman" w:hAnsi="Times New Roman"/>
          </w:rPr>
          <w:tab/>
          <w:delText>1</w:delText>
        </w:r>
        <w:r w:rsidR="0091183B" w:rsidDel="005500F2">
          <w:rPr>
            <w:rFonts w:ascii="Times New Roman" w:hAnsi="Times New Roman"/>
          </w:rPr>
          <w:delText>7</w:delText>
        </w:r>
      </w:del>
    </w:p>
    <w:p w14:paraId="648409F9" w14:textId="78C0662D" w:rsidR="00A221C1" w:rsidDel="005500F2" w:rsidRDefault="00A221C1">
      <w:pPr>
        <w:tabs>
          <w:tab w:val="left" w:leader="dot" w:pos="8208"/>
          <w:tab w:val="right" w:pos="8640"/>
        </w:tabs>
        <w:spacing w:line="480" w:lineRule="auto"/>
        <w:ind w:right="187" w:firstLine="187"/>
        <w:rPr>
          <w:del w:id="213" w:author="Hemstrom, William Beryl" w:date="2023-01-23T15:31:00Z"/>
          <w:rFonts w:ascii="Times New Roman" w:hAnsi="Times New Roman" w:cs="Times New Roman"/>
          <w:color w:val="000000"/>
        </w:rPr>
      </w:pPr>
      <w:del w:id="214" w:author="Hemstrom, William Beryl" w:date="2023-01-23T15:31:00Z">
        <w:r w:rsidDel="005500F2">
          <w:rPr>
            <w:rFonts w:ascii="Times New Roman" w:hAnsi="Times New Roman"/>
          </w:rPr>
          <w:delText>4</w:delText>
        </w:r>
        <w:r w:rsidRPr="006333DF" w:rsidDel="005500F2">
          <w:rPr>
            <w:rFonts w:ascii="Times New Roman" w:hAnsi="Times New Roman"/>
          </w:rPr>
          <w:delText xml:space="preserve">.    </w:delText>
        </w:r>
        <w:r w:rsidDel="005500F2">
          <w:rPr>
            <w:rFonts w:ascii="Times New Roman" w:hAnsi="Times New Roman"/>
          </w:rPr>
          <w:delText>Summary Heterozygosity Statistics</w:delText>
        </w:r>
        <w:r w:rsidRPr="006333DF" w:rsidDel="005500F2">
          <w:rPr>
            <w:rFonts w:ascii="Times New Roman" w:hAnsi="Times New Roman"/>
          </w:rPr>
          <w:tab/>
        </w:r>
        <w:r w:rsidDel="005500F2">
          <w:rPr>
            <w:rFonts w:ascii="Times New Roman" w:hAnsi="Times New Roman"/>
          </w:rPr>
          <w:tab/>
          <w:delText>1</w:delText>
        </w:r>
        <w:r w:rsidR="0091183B" w:rsidDel="005500F2">
          <w:rPr>
            <w:rFonts w:ascii="Times New Roman" w:hAnsi="Times New Roman"/>
          </w:rPr>
          <w:delText>8</w:delText>
        </w:r>
      </w:del>
    </w:p>
    <w:p w14:paraId="2BC5631C" w14:textId="081CCA28" w:rsidR="00A221C1" w:rsidDel="005500F2" w:rsidRDefault="00A221C1">
      <w:pPr>
        <w:tabs>
          <w:tab w:val="left" w:leader="dot" w:pos="8208"/>
          <w:tab w:val="right" w:pos="8640"/>
        </w:tabs>
        <w:spacing w:line="480" w:lineRule="auto"/>
        <w:ind w:right="187" w:firstLine="187"/>
        <w:rPr>
          <w:del w:id="215" w:author="Hemstrom, William Beryl" w:date="2023-01-23T15:31:00Z"/>
          <w:rFonts w:ascii="Times New Roman" w:hAnsi="Times New Roman" w:cs="Times New Roman"/>
          <w:color w:val="000000"/>
        </w:rPr>
      </w:pPr>
    </w:p>
    <w:p w14:paraId="596FE053" w14:textId="15756D35" w:rsidR="008D5D79" w:rsidRPr="006333DF" w:rsidDel="005500F2" w:rsidRDefault="00005DC3">
      <w:pPr>
        <w:spacing w:line="720" w:lineRule="auto"/>
        <w:rPr>
          <w:del w:id="216" w:author="Hemstrom, William Beryl" w:date="2023-01-23T15:31:00Z"/>
          <w:rFonts w:ascii="Times New Roman" w:hAnsi="Times New Roman"/>
        </w:rPr>
        <w:pPrChange w:id="217" w:author="Hemstrom, William Beryl" w:date="2023-01-23T15:31:00Z">
          <w:pPr>
            <w:spacing w:line="720" w:lineRule="auto"/>
            <w:jc w:val="center"/>
          </w:pPr>
        </w:pPrChange>
      </w:pPr>
      <w:del w:id="218" w:author="Hemstrom, William Beryl" w:date="2023-01-23T15:31:00Z">
        <w:r w:rsidDel="005500F2">
          <w:rPr>
            <w:rFonts w:ascii="Times New Roman" w:hAnsi="Times New Roman" w:cs="Times New Roman"/>
            <w:color w:val="000000"/>
          </w:rPr>
          <w:br w:type="page"/>
        </w:r>
        <w:r w:rsidR="008D5D79" w:rsidRPr="006333DF" w:rsidDel="005500F2">
          <w:rPr>
            <w:rFonts w:ascii="Times New Roman" w:hAnsi="Times New Roman"/>
          </w:rPr>
          <w:delText xml:space="preserve">LIST OF </w:delText>
        </w:r>
        <w:r w:rsidR="00A221C1" w:rsidDel="005500F2">
          <w:rPr>
            <w:rFonts w:ascii="Times New Roman" w:hAnsi="Times New Roman"/>
          </w:rPr>
          <w:delText>FIGURES</w:delText>
        </w:r>
      </w:del>
    </w:p>
    <w:p w14:paraId="33FDAF9D" w14:textId="63E4CFFA" w:rsidR="008D5D79" w:rsidDel="005500F2" w:rsidRDefault="008D5D79">
      <w:pPr>
        <w:tabs>
          <w:tab w:val="right" w:pos="8640"/>
        </w:tabs>
        <w:spacing w:line="480" w:lineRule="auto"/>
        <w:rPr>
          <w:del w:id="219" w:author="Hemstrom, William Beryl" w:date="2023-01-23T15:31:00Z"/>
          <w:rFonts w:ascii="Times New Roman" w:hAnsi="Times New Roman"/>
        </w:rPr>
        <w:pPrChange w:id="220" w:author="Hemstrom, William Beryl" w:date="2023-01-23T15:31:00Z">
          <w:pPr>
            <w:tabs>
              <w:tab w:val="right" w:pos="8640"/>
            </w:tabs>
            <w:spacing w:line="480" w:lineRule="auto"/>
            <w:jc w:val="center"/>
          </w:pPr>
        </w:pPrChange>
      </w:pPr>
      <w:del w:id="221" w:author="Hemstrom, William Beryl" w:date="2023-01-23T15:31:00Z">
        <w:r w:rsidDel="005500F2">
          <w:rPr>
            <w:rFonts w:ascii="Times New Roman" w:hAnsi="Times New Roman"/>
          </w:rPr>
          <w:delText>TABLE</w:delText>
        </w:r>
        <w:r w:rsidDel="005500F2">
          <w:rPr>
            <w:rFonts w:ascii="Times New Roman" w:hAnsi="Times New Roman"/>
          </w:rPr>
          <w:tab/>
          <w:delText>PAGE</w:delText>
        </w:r>
      </w:del>
    </w:p>
    <w:p w14:paraId="2646DD3F" w14:textId="78D4AD93" w:rsidR="00D32591" w:rsidDel="005500F2" w:rsidRDefault="008D5D79">
      <w:pPr>
        <w:tabs>
          <w:tab w:val="left" w:leader="dot" w:pos="8208"/>
          <w:tab w:val="right" w:pos="8640"/>
        </w:tabs>
        <w:spacing w:line="480" w:lineRule="auto"/>
        <w:ind w:right="187" w:firstLine="187"/>
        <w:rPr>
          <w:del w:id="222" w:author="Hemstrom, William Beryl" w:date="2023-01-23T15:31:00Z"/>
          <w:rFonts w:ascii="Times New Roman" w:hAnsi="Times New Roman"/>
        </w:rPr>
      </w:pPr>
      <w:del w:id="223" w:author="Hemstrom, William Beryl" w:date="2023-01-23T15:31:00Z">
        <w:r w:rsidRPr="006333DF" w:rsidDel="005500F2">
          <w:rPr>
            <w:rFonts w:ascii="Times New Roman" w:hAnsi="Times New Roman"/>
          </w:rPr>
          <w:delText xml:space="preserve">1.    </w:delText>
        </w:r>
        <w:r w:rsidR="00D32591" w:rsidDel="005500F2">
          <w:rPr>
            <w:rFonts w:ascii="Times New Roman" w:hAnsi="Times New Roman"/>
            <w:i/>
          </w:rPr>
          <w:delText xml:space="preserve">Darlingtonia californica </w:delText>
        </w:r>
        <w:r w:rsidR="00D32591" w:rsidDel="005500F2">
          <w:rPr>
            <w:rFonts w:ascii="Times New Roman" w:hAnsi="Times New Roman"/>
          </w:rPr>
          <w:delText xml:space="preserve">Leaves </w:delText>
        </w:r>
        <w:r w:rsidRPr="006333DF" w:rsidDel="005500F2">
          <w:rPr>
            <w:rFonts w:ascii="Times New Roman" w:hAnsi="Times New Roman"/>
          </w:rPr>
          <w:tab/>
        </w:r>
        <w:r w:rsidRPr="006333DF" w:rsidDel="005500F2">
          <w:rPr>
            <w:rFonts w:ascii="Times New Roman" w:hAnsi="Times New Roman"/>
          </w:rPr>
          <w:tab/>
        </w:r>
        <w:r w:rsidR="00D32591" w:rsidDel="005500F2">
          <w:rPr>
            <w:rFonts w:ascii="Times New Roman" w:hAnsi="Times New Roman"/>
          </w:rPr>
          <w:delText>3</w:delText>
        </w:r>
      </w:del>
    </w:p>
    <w:p w14:paraId="6861292B" w14:textId="60EB83AC" w:rsidR="00D32591" w:rsidRPr="006333DF" w:rsidDel="005500F2" w:rsidRDefault="00D32591">
      <w:pPr>
        <w:tabs>
          <w:tab w:val="left" w:leader="dot" w:pos="8208"/>
          <w:tab w:val="right" w:pos="8640"/>
        </w:tabs>
        <w:spacing w:line="480" w:lineRule="auto"/>
        <w:ind w:right="187" w:firstLine="187"/>
        <w:rPr>
          <w:del w:id="224" w:author="Hemstrom, William Beryl" w:date="2023-01-23T15:31:00Z"/>
          <w:rFonts w:ascii="Times New Roman" w:hAnsi="Times New Roman"/>
        </w:rPr>
      </w:pPr>
      <w:del w:id="225" w:author="Hemstrom, William Beryl" w:date="2023-01-23T15:31:00Z">
        <w:r w:rsidDel="005500F2">
          <w:rPr>
            <w:rFonts w:ascii="Times New Roman" w:hAnsi="Times New Roman"/>
          </w:rPr>
          <w:delText>2</w:delText>
        </w:r>
        <w:r w:rsidRPr="006333DF" w:rsidDel="005500F2">
          <w:rPr>
            <w:rFonts w:ascii="Times New Roman" w:hAnsi="Times New Roman"/>
          </w:rPr>
          <w:delText xml:space="preserve">.    </w:delText>
        </w:r>
        <w:r w:rsidDel="005500F2">
          <w:rPr>
            <w:rFonts w:ascii="Times New Roman" w:hAnsi="Times New Roman"/>
            <w:i/>
          </w:rPr>
          <w:delText xml:space="preserve">Darlingtonia californica </w:delText>
        </w:r>
        <w:r w:rsidDel="005500F2">
          <w:rPr>
            <w:rFonts w:ascii="Times New Roman" w:hAnsi="Times New Roman"/>
          </w:rPr>
          <w:delText xml:space="preserve">Populations in California </w:delText>
        </w:r>
        <w:r w:rsidRPr="006333DF" w:rsidDel="005500F2">
          <w:rPr>
            <w:rFonts w:ascii="Times New Roman" w:hAnsi="Times New Roman"/>
          </w:rPr>
          <w:tab/>
        </w:r>
        <w:r w:rsidRPr="006333DF" w:rsidDel="005500F2">
          <w:rPr>
            <w:rFonts w:ascii="Times New Roman" w:hAnsi="Times New Roman"/>
          </w:rPr>
          <w:tab/>
        </w:r>
        <w:r w:rsidDel="005500F2">
          <w:rPr>
            <w:rFonts w:ascii="Times New Roman" w:hAnsi="Times New Roman"/>
          </w:rPr>
          <w:delText>4</w:delText>
        </w:r>
      </w:del>
    </w:p>
    <w:p w14:paraId="17073711" w14:textId="3E3366CD" w:rsidR="00D32591" w:rsidRPr="006333DF" w:rsidDel="005500F2" w:rsidRDefault="00D32591">
      <w:pPr>
        <w:tabs>
          <w:tab w:val="left" w:leader="dot" w:pos="8208"/>
          <w:tab w:val="right" w:pos="8640"/>
        </w:tabs>
        <w:spacing w:line="480" w:lineRule="auto"/>
        <w:ind w:right="187" w:firstLine="187"/>
        <w:rPr>
          <w:del w:id="226" w:author="Hemstrom, William Beryl" w:date="2023-01-23T15:31:00Z"/>
          <w:rFonts w:ascii="Times New Roman" w:hAnsi="Times New Roman"/>
        </w:rPr>
      </w:pPr>
      <w:del w:id="227" w:author="Hemstrom, William Beryl" w:date="2023-01-23T15:31:00Z">
        <w:r w:rsidDel="005500F2">
          <w:rPr>
            <w:rFonts w:ascii="Times New Roman" w:hAnsi="Times New Roman"/>
          </w:rPr>
          <w:delText>3</w:delText>
        </w:r>
        <w:r w:rsidRPr="006333DF" w:rsidDel="005500F2">
          <w:rPr>
            <w:rFonts w:ascii="Times New Roman" w:hAnsi="Times New Roman"/>
          </w:rPr>
          <w:delText xml:space="preserve">.    </w:delText>
        </w:r>
        <w:r w:rsidDel="005500F2">
          <w:rPr>
            <w:rFonts w:ascii="Times New Roman" w:hAnsi="Times New Roman"/>
          </w:rPr>
          <w:delText xml:space="preserve">Collection Sites </w:delText>
        </w:r>
        <w:r w:rsidRPr="006333DF" w:rsidDel="005500F2">
          <w:rPr>
            <w:rFonts w:ascii="Times New Roman" w:hAnsi="Times New Roman"/>
          </w:rPr>
          <w:tab/>
        </w:r>
        <w:r w:rsidRPr="006333DF" w:rsidDel="005500F2">
          <w:rPr>
            <w:rFonts w:ascii="Times New Roman" w:hAnsi="Times New Roman"/>
          </w:rPr>
          <w:tab/>
        </w:r>
        <w:r w:rsidR="009F2CC0" w:rsidDel="005500F2">
          <w:rPr>
            <w:rFonts w:ascii="Times New Roman" w:hAnsi="Times New Roman"/>
          </w:rPr>
          <w:delText>9</w:delText>
        </w:r>
      </w:del>
    </w:p>
    <w:p w14:paraId="0AD83410" w14:textId="207BEEAC" w:rsidR="00D32591" w:rsidRPr="006333DF" w:rsidDel="005500F2" w:rsidRDefault="009F2CC0">
      <w:pPr>
        <w:tabs>
          <w:tab w:val="left" w:leader="dot" w:pos="8208"/>
          <w:tab w:val="right" w:pos="8640"/>
        </w:tabs>
        <w:spacing w:line="480" w:lineRule="auto"/>
        <w:ind w:right="187" w:firstLine="187"/>
        <w:rPr>
          <w:del w:id="228" w:author="Hemstrom, William Beryl" w:date="2023-01-23T15:31:00Z"/>
          <w:rFonts w:ascii="Times New Roman" w:hAnsi="Times New Roman"/>
        </w:rPr>
      </w:pPr>
      <w:del w:id="229" w:author="Hemstrom, William Beryl" w:date="2023-01-23T15:31:00Z">
        <w:r w:rsidDel="005500F2">
          <w:rPr>
            <w:rFonts w:ascii="Times New Roman" w:hAnsi="Times New Roman"/>
          </w:rPr>
          <w:delText>4</w:delText>
        </w:r>
        <w:r w:rsidR="00D32591" w:rsidRPr="006333DF" w:rsidDel="005500F2">
          <w:rPr>
            <w:rFonts w:ascii="Times New Roman" w:hAnsi="Times New Roman"/>
          </w:rPr>
          <w:delText xml:space="preserve">.    </w:delText>
        </w:r>
        <w:r w:rsidDel="005500F2">
          <w:rPr>
            <w:rFonts w:ascii="Times New Roman" w:hAnsi="Times New Roman"/>
          </w:rPr>
          <w:delText>UMAP Analysis</w:delText>
        </w:r>
        <w:r w:rsidR="00D32591" w:rsidRPr="006333DF" w:rsidDel="005500F2">
          <w:rPr>
            <w:rFonts w:ascii="Times New Roman" w:hAnsi="Times New Roman"/>
          </w:rPr>
          <w:tab/>
        </w:r>
        <w:r w:rsidR="00D32591" w:rsidRPr="006333DF" w:rsidDel="005500F2">
          <w:rPr>
            <w:rFonts w:ascii="Times New Roman" w:hAnsi="Times New Roman"/>
          </w:rPr>
          <w:tab/>
        </w:r>
        <w:r w:rsidDel="005500F2">
          <w:rPr>
            <w:rFonts w:ascii="Times New Roman" w:hAnsi="Times New Roman"/>
          </w:rPr>
          <w:delText>1</w:delText>
        </w:r>
        <w:r w:rsidR="00D32591" w:rsidDel="005500F2">
          <w:rPr>
            <w:rFonts w:ascii="Times New Roman" w:hAnsi="Times New Roman"/>
          </w:rPr>
          <w:delText>3</w:delText>
        </w:r>
      </w:del>
    </w:p>
    <w:p w14:paraId="2351F5B9" w14:textId="7EA0B81E" w:rsidR="00D32591" w:rsidRPr="009F2CC0" w:rsidDel="005500F2" w:rsidRDefault="009F2CC0">
      <w:pPr>
        <w:tabs>
          <w:tab w:val="left" w:leader="dot" w:pos="8208"/>
          <w:tab w:val="right" w:pos="8640"/>
        </w:tabs>
        <w:spacing w:line="480" w:lineRule="auto"/>
        <w:ind w:right="187" w:firstLine="187"/>
        <w:rPr>
          <w:del w:id="230" w:author="Hemstrom, William Beryl" w:date="2023-01-23T15:31:00Z"/>
          <w:rFonts w:ascii="Times New Roman" w:hAnsi="Times New Roman"/>
        </w:rPr>
      </w:pPr>
      <w:del w:id="231" w:author="Hemstrom, William Beryl" w:date="2023-01-23T15:31:00Z">
        <w:r w:rsidDel="005500F2">
          <w:rPr>
            <w:rFonts w:ascii="Times New Roman" w:hAnsi="Times New Roman"/>
          </w:rPr>
          <w:delText>5</w:delText>
        </w:r>
        <w:r w:rsidR="00D32591" w:rsidRPr="006333DF" w:rsidDel="005500F2">
          <w:rPr>
            <w:rFonts w:ascii="Times New Roman" w:hAnsi="Times New Roman"/>
          </w:rPr>
          <w:delText xml:space="preserve">.    </w:delText>
        </w:r>
        <w:r w:rsidDel="005500F2">
          <w:rPr>
            <w:rFonts w:ascii="Times New Roman" w:hAnsi="Times New Roman"/>
          </w:rPr>
          <w:delText>STRUCTURE Analysis</w:delText>
        </w:r>
        <w:r w:rsidR="00D32591" w:rsidRPr="009F2CC0" w:rsidDel="005500F2">
          <w:rPr>
            <w:rFonts w:ascii="Times New Roman" w:hAnsi="Times New Roman"/>
          </w:rPr>
          <w:tab/>
        </w:r>
        <w:r w:rsidR="00D32591" w:rsidRPr="009F2CC0" w:rsidDel="005500F2">
          <w:rPr>
            <w:rFonts w:ascii="Times New Roman" w:hAnsi="Times New Roman"/>
          </w:rPr>
          <w:tab/>
        </w:r>
        <w:r w:rsidDel="005500F2">
          <w:rPr>
            <w:rFonts w:ascii="Times New Roman" w:hAnsi="Times New Roman"/>
          </w:rPr>
          <w:delText>14</w:delText>
        </w:r>
      </w:del>
    </w:p>
    <w:p w14:paraId="03A24706" w14:textId="264B4636" w:rsidR="00D32591" w:rsidRPr="006333DF" w:rsidDel="005500F2" w:rsidRDefault="009F2CC0">
      <w:pPr>
        <w:tabs>
          <w:tab w:val="left" w:leader="dot" w:pos="8208"/>
          <w:tab w:val="right" w:pos="8640"/>
        </w:tabs>
        <w:spacing w:line="480" w:lineRule="auto"/>
        <w:ind w:right="187" w:firstLine="187"/>
        <w:rPr>
          <w:del w:id="232" w:author="Hemstrom, William Beryl" w:date="2023-01-23T15:31:00Z"/>
          <w:rFonts w:ascii="Times New Roman" w:hAnsi="Times New Roman"/>
        </w:rPr>
      </w:pPr>
      <w:del w:id="233" w:author="Hemstrom, William Beryl" w:date="2023-01-23T15:31:00Z">
        <w:r w:rsidRPr="009F2CC0" w:rsidDel="005500F2">
          <w:rPr>
            <w:rFonts w:ascii="Times New Roman" w:hAnsi="Times New Roman"/>
          </w:rPr>
          <w:delText>6</w:delText>
        </w:r>
        <w:r w:rsidR="00D32591" w:rsidRPr="009F2CC0" w:rsidDel="005500F2">
          <w:rPr>
            <w:rFonts w:ascii="Times New Roman" w:hAnsi="Times New Roman"/>
          </w:rPr>
          <w:delText xml:space="preserve">.    </w:delText>
        </w:r>
        <w:r w:rsidDel="005500F2">
          <w:rPr>
            <w:rFonts w:ascii="Times New Roman" w:hAnsi="Times New Roman"/>
          </w:rPr>
          <w:delText>Delta K Plot</w:delText>
        </w:r>
        <w:r w:rsidR="00D32591" w:rsidRPr="009F2CC0" w:rsidDel="005500F2">
          <w:rPr>
            <w:rFonts w:ascii="Times New Roman" w:hAnsi="Times New Roman"/>
          </w:rPr>
          <w:tab/>
        </w:r>
        <w:r w:rsidR="00D32591" w:rsidRPr="009F2CC0" w:rsidDel="005500F2">
          <w:rPr>
            <w:rFonts w:ascii="Times New Roman" w:hAnsi="Times New Roman"/>
          </w:rPr>
          <w:tab/>
        </w:r>
        <w:r w:rsidR="00387290" w:rsidDel="005500F2">
          <w:rPr>
            <w:rFonts w:ascii="Times New Roman" w:hAnsi="Times New Roman"/>
          </w:rPr>
          <w:delText>15</w:delText>
        </w:r>
      </w:del>
    </w:p>
    <w:p w14:paraId="72753F38" w14:textId="30D14322" w:rsidR="00D32591" w:rsidRPr="006333DF" w:rsidDel="005500F2" w:rsidRDefault="00D32591">
      <w:pPr>
        <w:tabs>
          <w:tab w:val="left" w:leader="dot" w:pos="8208"/>
          <w:tab w:val="right" w:pos="8640"/>
        </w:tabs>
        <w:spacing w:line="480" w:lineRule="auto"/>
        <w:ind w:right="187" w:firstLine="187"/>
        <w:rPr>
          <w:del w:id="234" w:author="Hemstrom, William Beryl" w:date="2023-01-23T15:31:00Z"/>
          <w:rFonts w:ascii="Times New Roman" w:hAnsi="Times New Roman"/>
        </w:rPr>
      </w:pPr>
    </w:p>
    <w:p w14:paraId="02A57CC6" w14:textId="6B048610" w:rsidR="008D5D79" w:rsidDel="005500F2" w:rsidRDefault="008D5D79">
      <w:pPr>
        <w:spacing w:line="480" w:lineRule="auto"/>
        <w:outlineLvl w:val="0"/>
        <w:rPr>
          <w:del w:id="235" w:author="Hemstrom, William Beryl" w:date="2023-01-23T15:31:00Z"/>
          <w:rFonts w:ascii="Times New Roman" w:hAnsi="Times New Roman" w:cs="Times New Roman"/>
          <w:color w:val="000000"/>
        </w:rPr>
        <w:pPrChange w:id="236" w:author="Hemstrom, William Beryl" w:date="2023-01-23T15:31:00Z">
          <w:pPr>
            <w:spacing w:line="480" w:lineRule="auto"/>
            <w:jc w:val="center"/>
            <w:outlineLvl w:val="0"/>
          </w:pPr>
        </w:pPrChange>
      </w:pPr>
      <w:del w:id="237" w:author="Hemstrom, William Beryl" w:date="2023-01-23T15:31:00Z">
        <w:r w:rsidRPr="006333DF" w:rsidDel="005500F2">
          <w:rPr>
            <w:rFonts w:ascii="Times New Roman" w:hAnsi="Times New Roman"/>
          </w:rPr>
          <w:tab/>
        </w:r>
      </w:del>
    </w:p>
    <w:p w14:paraId="21B061BE" w14:textId="104D4EE4" w:rsidR="008D5D79" w:rsidDel="005500F2" w:rsidRDefault="008D5D79">
      <w:pPr>
        <w:rPr>
          <w:del w:id="238" w:author="Hemstrom, William Beryl" w:date="2023-01-23T15:31:00Z"/>
          <w:rFonts w:ascii="Times New Roman" w:hAnsi="Times New Roman" w:cs="Times New Roman"/>
          <w:color w:val="000000"/>
        </w:rPr>
      </w:pPr>
      <w:del w:id="239" w:author="Hemstrom, William Beryl" w:date="2023-01-23T15:31:00Z">
        <w:r w:rsidDel="005500F2">
          <w:rPr>
            <w:rFonts w:ascii="Times New Roman" w:hAnsi="Times New Roman" w:cs="Times New Roman"/>
            <w:color w:val="000000"/>
          </w:rPr>
          <w:br w:type="page"/>
        </w:r>
      </w:del>
    </w:p>
    <w:p w14:paraId="6ADBFB13" w14:textId="00D8356F" w:rsidR="00005DC3" w:rsidDel="005500F2" w:rsidRDefault="00005DC3">
      <w:pPr>
        <w:rPr>
          <w:del w:id="240" w:author="Hemstrom, William Beryl" w:date="2023-01-23T15:31:00Z"/>
          <w:rFonts w:ascii="Times New Roman" w:hAnsi="Times New Roman" w:cs="Times New Roman"/>
          <w:color w:val="000000"/>
        </w:rPr>
      </w:pPr>
    </w:p>
    <w:p w14:paraId="49173042" w14:textId="2085687B" w:rsidR="00E7388E" w:rsidDel="005500F2" w:rsidRDefault="00A1182E">
      <w:pPr>
        <w:spacing w:line="480" w:lineRule="auto"/>
        <w:outlineLvl w:val="0"/>
        <w:rPr>
          <w:del w:id="241" w:author="Hemstrom, William Beryl" w:date="2023-01-23T15:31:00Z"/>
          <w:rFonts w:ascii="Times New Roman" w:hAnsi="Times New Roman" w:cs="Times New Roman"/>
          <w:color w:val="000000" w:themeColor="text1"/>
        </w:rPr>
        <w:pPrChange w:id="242" w:author="Hemstrom, William Beryl" w:date="2023-01-23T15:31:00Z">
          <w:pPr>
            <w:spacing w:line="480" w:lineRule="auto"/>
            <w:jc w:val="center"/>
            <w:outlineLvl w:val="0"/>
          </w:pPr>
        </w:pPrChange>
      </w:pPr>
      <w:del w:id="243" w:author="Hemstrom, William Beryl" w:date="2023-01-23T15:31:00Z">
        <w:r w:rsidRPr="00A1182E" w:rsidDel="005500F2">
          <w:rPr>
            <w:rFonts w:ascii="Times New Roman" w:hAnsi="Times New Roman" w:cs="Times New Roman"/>
            <w:color w:val="000000" w:themeColor="text1"/>
          </w:rPr>
          <w:delText>ABSTRACT</w:delText>
        </w:r>
      </w:del>
    </w:p>
    <w:p w14:paraId="2F6528BD" w14:textId="3905EFAA" w:rsidR="00D7442F" w:rsidRPr="00A1182E" w:rsidDel="005500F2" w:rsidRDefault="00D7442F">
      <w:pPr>
        <w:spacing w:line="480" w:lineRule="auto"/>
        <w:outlineLvl w:val="0"/>
        <w:rPr>
          <w:del w:id="244" w:author="Hemstrom, William Beryl" w:date="2023-01-23T15:31:00Z"/>
          <w:rFonts w:ascii="Times New Roman" w:hAnsi="Times New Roman" w:cs="Times New Roman"/>
          <w:color w:val="000000" w:themeColor="text1"/>
        </w:rPr>
        <w:pPrChange w:id="245" w:author="Hemstrom, William Beryl" w:date="2023-01-23T15:31:00Z">
          <w:pPr>
            <w:spacing w:line="480" w:lineRule="auto"/>
            <w:jc w:val="center"/>
            <w:outlineLvl w:val="0"/>
          </w:pPr>
        </w:pPrChange>
      </w:pPr>
    </w:p>
    <w:p w14:paraId="20D8EFA7" w14:textId="28C9F08E" w:rsidR="00937B25" w:rsidRPr="00F6678D" w:rsidDel="005500F2" w:rsidRDefault="00937B25">
      <w:pPr>
        <w:spacing w:line="480" w:lineRule="auto"/>
        <w:rPr>
          <w:del w:id="246" w:author="Hemstrom, William Beryl" w:date="2023-01-23T15:31:00Z"/>
          <w:rFonts w:ascii="Times New Roman" w:eastAsia="Times New Roman" w:hAnsi="Times New Roman" w:cs="Times New Roman"/>
          <w:color w:val="000000" w:themeColor="text1"/>
        </w:rPr>
        <w:pPrChange w:id="247" w:author="Hemstrom, William Beryl" w:date="2023-01-23T15:31:00Z">
          <w:pPr>
            <w:spacing w:line="480" w:lineRule="auto"/>
            <w:jc w:val="center"/>
          </w:pPr>
        </w:pPrChange>
      </w:pPr>
      <w:del w:id="248" w:author="Hemstrom, William Beryl" w:date="2023-01-23T15:31:00Z">
        <w:r w:rsidRPr="00F6678D" w:rsidDel="005500F2">
          <w:rPr>
            <w:rFonts w:ascii="Times New Roman" w:eastAsia="Times New Roman" w:hAnsi="Times New Roman" w:cs="Times New Roman"/>
            <w:color w:val="000000" w:themeColor="text1"/>
          </w:rPr>
          <w:delText xml:space="preserve">GENETIC DIVERSITY </w:delText>
        </w:r>
        <w:r w:rsidDel="005500F2">
          <w:rPr>
            <w:rFonts w:ascii="Times New Roman" w:eastAsia="Times New Roman" w:hAnsi="Times New Roman" w:cs="Times New Roman"/>
            <w:color w:val="000000" w:themeColor="text1"/>
          </w:rPr>
          <w:delText>WITHIN AND AMONG POPULATIONS OF</w:delText>
        </w:r>
        <w:r w:rsidRPr="00F6678D" w:rsidDel="005500F2">
          <w:rPr>
            <w:rFonts w:ascii="Times New Roman" w:eastAsia="Times New Roman" w:hAnsi="Times New Roman" w:cs="Times New Roman"/>
            <w:color w:val="000000" w:themeColor="text1"/>
          </w:rPr>
          <w:delText> </w:delText>
        </w:r>
        <w:r w:rsidRPr="00F6678D" w:rsidDel="005500F2">
          <w:rPr>
            <w:rFonts w:ascii="Times New Roman" w:eastAsia="Times New Roman" w:hAnsi="Times New Roman" w:cs="Times New Roman"/>
            <w:i/>
            <w:iCs/>
            <w:color w:val="000000" w:themeColor="text1"/>
            <w:bdr w:val="none" w:sz="0" w:space="0" w:color="auto" w:frame="1"/>
          </w:rPr>
          <w:delText>DARLINGTONIA CALIFORNICA </w:delText>
        </w:r>
      </w:del>
    </w:p>
    <w:p w14:paraId="3EAF577D" w14:textId="340F954E" w:rsidR="00A1182E" w:rsidRPr="00DF4E7C" w:rsidDel="005500F2" w:rsidRDefault="00A1182E">
      <w:pPr>
        <w:spacing w:line="480" w:lineRule="auto"/>
        <w:rPr>
          <w:del w:id="249" w:author="Hemstrom, William Beryl" w:date="2023-01-23T15:31:00Z"/>
          <w:rFonts w:ascii="Times New Roman" w:hAnsi="Times New Roman"/>
        </w:rPr>
        <w:pPrChange w:id="250" w:author="Hemstrom, William Beryl" w:date="2023-01-23T15:31:00Z">
          <w:pPr>
            <w:spacing w:line="480" w:lineRule="auto"/>
            <w:jc w:val="center"/>
          </w:pPr>
        </w:pPrChange>
      </w:pPr>
      <w:del w:id="251" w:author="Hemstrom, William Beryl" w:date="2023-01-23T15:31:00Z">
        <w:r w:rsidRPr="00DF4E7C" w:rsidDel="005500F2">
          <w:rPr>
            <w:rFonts w:ascii="Times New Roman" w:hAnsi="Times New Roman"/>
          </w:rPr>
          <w:delText>by</w:delText>
        </w:r>
      </w:del>
    </w:p>
    <w:p w14:paraId="67BC3678" w14:textId="22D6791C" w:rsidR="00A1182E" w:rsidRPr="00DF4E7C" w:rsidDel="005500F2" w:rsidRDefault="00A1182E">
      <w:pPr>
        <w:spacing w:line="480" w:lineRule="auto"/>
        <w:rPr>
          <w:del w:id="252" w:author="Hemstrom, William Beryl" w:date="2023-01-23T15:31:00Z"/>
          <w:rFonts w:ascii="Times New Roman" w:hAnsi="Times New Roman"/>
        </w:rPr>
        <w:pPrChange w:id="253" w:author="Hemstrom, William Beryl" w:date="2023-01-23T15:31:00Z">
          <w:pPr>
            <w:spacing w:line="480" w:lineRule="auto"/>
            <w:jc w:val="center"/>
          </w:pPr>
        </w:pPrChange>
      </w:pPr>
      <w:del w:id="254" w:author="Hemstrom, William Beryl" w:date="2023-01-23T15:31:00Z">
        <w:r w:rsidDel="005500F2">
          <w:rPr>
            <w:rFonts w:ascii="Times New Roman" w:hAnsi="Times New Roman"/>
          </w:rPr>
          <w:delText>Cody Rice</w:delText>
        </w:r>
      </w:del>
    </w:p>
    <w:p w14:paraId="3A8279A7" w14:textId="17EC8AA8" w:rsidR="00A1182E" w:rsidRPr="00DF4E7C" w:rsidDel="005500F2" w:rsidRDefault="009870B5">
      <w:pPr>
        <w:spacing w:line="480" w:lineRule="auto"/>
        <w:rPr>
          <w:del w:id="255" w:author="Hemstrom, William Beryl" w:date="2023-01-23T15:31:00Z"/>
          <w:rFonts w:ascii="Times New Roman" w:hAnsi="Times New Roman"/>
        </w:rPr>
        <w:pPrChange w:id="256" w:author="Hemstrom, William Beryl" w:date="2023-01-23T15:31:00Z">
          <w:pPr>
            <w:spacing w:line="480" w:lineRule="auto"/>
            <w:jc w:val="center"/>
          </w:pPr>
        </w:pPrChange>
      </w:pPr>
      <w:del w:id="257" w:author="Hemstrom, William Beryl" w:date="2023-01-23T15:31:00Z">
        <w:r w:rsidDel="005500F2">
          <w:rPr>
            <w:rFonts w:ascii="Times New Roman" w:hAnsi="Times New Roman"/>
          </w:rPr>
          <w:delText>Master of Science</w:delText>
        </w:r>
        <w:r w:rsidR="00D7442F" w:rsidDel="005500F2">
          <w:rPr>
            <w:rFonts w:ascii="Times New Roman" w:hAnsi="Times New Roman"/>
          </w:rPr>
          <w:delText xml:space="preserve"> in Biological Sciences</w:delText>
        </w:r>
      </w:del>
    </w:p>
    <w:p w14:paraId="14A2E556" w14:textId="7AD0A376" w:rsidR="00D7442F" w:rsidDel="005500F2" w:rsidRDefault="00D7442F">
      <w:pPr>
        <w:spacing w:line="480" w:lineRule="auto"/>
        <w:rPr>
          <w:del w:id="258" w:author="Hemstrom, William Beryl" w:date="2023-01-23T15:31:00Z"/>
          <w:rFonts w:ascii="Times New Roman" w:hAnsi="Times New Roman"/>
        </w:rPr>
        <w:pPrChange w:id="259" w:author="Hemstrom, William Beryl" w:date="2023-01-23T15:31:00Z">
          <w:pPr>
            <w:spacing w:line="480" w:lineRule="auto"/>
            <w:jc w:val="center"/>
          </w:pPr>
        </w:pPrChange>
      </w:pPr>
      <w:del w:id="260" w:author="Hemstrom, William Beryl" w:date="2023-01-23T15:31:00Z">
        <w:r w:rsidDel="005500F2">
          <w:rPr>
            <w:rFonts w:ascii="Times New Roman" w:hAnsi="Times New Roman"/>
          </w:rPr>
          <w:delText>California State University, Chico</w:delText>
        </w:r>
      </w:del>
    </w:p>
    <w:p w14:paraId="3A81D043" w14:textId="48520BCE" w:rsidR="00A1182E" w:rsidRPr="00DF4E7C" w:rsidDel="005500F2" w:rsidRDefault="00A00D3B">
      <w:pPr>
        <w:spacing w:line="480" w:lineRule="auto"/>
        <w:rPr>
          <w:del w:id="261" w:author="Hemstrom, William Beryl" w:date="2023-01-23T15:31:00Z"/>
          <w:rFonts w:ascii="Times New Roman" w:hAnsi="Times New Roman"/>
        </w:rPr>
        <w:pPrChange w:id="262" w:author="Hemstrom, William Beryl" w:date="2023-01-23T15:31:00Z">
          <w:pPr>
            <w:spacing w:line="480" w:lineRule="auto"/>
            <w:jc w:val="center"/>
          </w:pPr>
        </w:pPrChange>
      </w:pPr>
      <w:del w:id="263" w:author="Hemstrom, William Beryl" w:date="2023-01-23T15:31:00Z">
        <w:r w:rsidDel="005500F2">
          <w:rPr>
            <w:rFonts w:ascii="Times New Roman" w:hAnsi="Times New Roman"/>
          </w:rPr>
          <w:delText>Spring 2022</w:delText>
        </w:r>
        <w:r w:rsidR="00A1182E" w:rsidRPr="00DF4E7C" w:rsidDel="005500F2">
          <w:rPr>
            <w:rFonts w:ascii="Times New Roman" w:hAnsi="Times New Roman"/>
          </w:rPr>
          <w:delText xml:space="preserve"> </w:delText>
        </w:r>
      </w:del>
    </w:p>
    <w:p w14:paraId="203EE23C" w14:textId="77777777" w:rsidR="00A1182E" w:rsidRPr="005D4FE8" w:rsidRDefault="00A1182E">
      <w:pPr>
        <w:spacing w:line="480" w:lineRule="auto"/>
        <w:outlineLvl w:val="0"/>
        <w:rPr>
          <w:rFonts w:ascii="Times New Roman" w:hAnsi="Times New Roman" w:cs="Times New Roman"/>
        </w:rPr>
        <w:pPrChange w:id="264" w:author="Hemstrom, William Beryl" w:date="2023-01-23T15:31:00Z">
          <w:pPr>
            <w:spacing w:line="480" w:lineRule="auto"/>
            <w:jc w:val="center"/>
            <w:outlineLvl w:val="0"/>
          </w:pPr>
        </w:pPrChange>
      </w:pPr>
    </w:p>
    <w:p w14:paraId="480ADC79" w14:textId="1B50742E" w:rsidR="002124EB" w:rsidRPr="00951189" w:rsidRDefault="00E7388E" w:rsidP="00951189">
      <w:pPr>
        <w:spacing w:line="480" w:lineRule="auto"/>
        <w:ind w:firstLine="720"/>
        <w:rPr>
          <w:rFonts w:ascii="Times New Roman" w:hAnsi="Times New Roman" w:cs="Times New Roman"/>
        </w:rPr>
        <w:sectPr w:rsidR="002124EB" w:rsidRPr="00951189" w:rsidSect="00C5565A">
          <w:footerReference w:type="even" r:id="rId13"/>
          <w:footerReference w:type="default" r:id="rId14"/>
          <w:pgSz w:w="12240" w:h="15840"/>
          <w:pgMar w:top="1440" w:right="1440" w:bottom="1440" w:left="1440" w:header="720" w:footer="720" w:gutter="0"/>
          <w:pgNumType w:fmt="lowerRoman"/>
          <w:cols w:space="720"/>
          <w:titlePg/>
          <w:docGrid w:linePitch="360"/>
        </w:sectPr>
      </w:pPr>
      <w:r w:rsidRPr="005D4FE8">
        <w:rPr>
          <w:rFonts w:ascii="Times New Roman" w:hAnsi="Times New Roman" w:cs="Times New Roman"/>
          <w:color w:val="000000"/>
        </w:rPr>
        <w:t xml:space="preserve">The California pitcher plant, </w:t>
      </w:r>
      <w:r w:rsidRPr="005D4FE8">
        <w:rPr>
          <w:rFonts w:ascii="Times New Roman" w:hAnsi="Times New Roman" w:cs="Times New Roman"/>
          <w:i/>
          <w:iCs/>
          <w:color w:val="000000"/>
        </w:rPr>
        <w:t>Darlingtonia californica</w:t>
      </w:r>
      <w:r w:rsidRPr="005D4FE8">
        <w:rPr>
          <w:rFonts w:ascii="Times New Roman" w:hAnsi="Times New Roman" w:cs="Times New Roman"/>
          <w:color w:val="000000"/>
        </w:rPr>
        <w:t xml:space="preserve"> </w:t>
      </w:r>
      <w:r w:rsidR="0091647B">
        <w:rPr>
          <w:rFonts w:ascii="Times New Roman" w:hAnsi="Times New Roman" w:cs="Times New Roman"/>
          <w:color w:val="000000"/>
        </w:rPr>
        <w:t xml:space="preserve">Torr. </w:t>
      </w:r>
      <w:r w:rsidRPr="005D4FE8">
        <w:rPr>
          <w:rFonts w:ascii="Times New Roman" w:hAnsi="Times New Roman" w:cs="Times New Roman"/>
          <w:color w:val="000000"/>
        </w:rPr>
        <w:t>(Sarraceniaceae), is a perennial herb endemic to northern California and</w:t>
      </w:r>
      <w:r w:rsidR="004D4170">
        <w:rPr>
          <w:rFonts w:ascii="Times New Roman" w:hAnsi="Times New Roman" w:cs="Times New Roman"/>
          <w:color w:val="000000"/>
        </w:rPr>
        <w:t xml:space="preserve"> southwestern</w:t>
      </w:r>
      <w:r w:rsidRPr="005D4FE8">
        <w:rPr>
          <w:rFonts w:ascii="Times New Roman" w:hAnsi="Times New Roman" w:cs="Times New Roman"/>
          <w:color w:val="000000"/>
        </w:rPr>
        <w:t xml:space="preserve"> </w:t>
      </w:r>
      <w:proofErr w:type="spellStart"/>
      <w:r w:rsidRPr="005D4FE8">
        <w:rPr>
          <w:rFonts w:ascii="Times New Roman" w:hAnsi="Times New Roman" w:cs="Times New Roman"/>
          <w:color w:val="000000"/>
        </w:rPr>
        <w:t>Oregon</w:t>
      </w:r>
      <w:del w:id="265" w:author="Hemstrom, William Beryl" w:date="2023-01-19T15:49:00Z">
        <w:r w:rsidRPr="005D4FE8" w:rsidDel="00EA5E00">
          <w:rPr>
            <w:rFonts w:ascii="Times New Roman" w:hAnsi="Times New Roman" w:cs="Times New Roman"/>
            <w:color w:val="000000"/>
          </w:rPr>
          <w:delText xml:space="preserve">. While </w:delText>
        </w:r>
        <w:r w:rsidRPr="005D4FE8" w:rsidDel="00EA5E00">
          <w:rPr>
            <w:rFonts w:ascii="Times New Roman" w:hAnsi="Times New Roman" w:cs="Times New Roman"/>
            <w:i/>
            <w:iCs/>
            <w:color w:val="000000"/>
          </w:rPr>
          <w:delText xml:space="preserve">D. californica </w:delText>
        </w:r>
        <w:r w:rsidRPr="005D4FE8" w:rsidDel="00EA5E00">
          <w:rPr>
            <w:rFonts w:ascii="Times New Roman" w:hAnsi="Times New Roman" w:cs="Times New Roman"/>
            <w:color w:val="000000"/>
          </w:rPr>
          <w:delText xml:space="preserve">is </w:delText>
        </w:r>
      </w:del>
      <w:r w:rsidRPr="005D4FE8">
        <w:rPr>
          <w:rFonts w:ascii="Times New Roman" w:hAnsi="Times New Roman" w:cs="Times New Roman"/>
          <w:color w:val="000000"/>
        </w:rPr>
        <w:t>best</w:t>
      </w:r>
      <w:proofErr w:type="spellEnd"/>
      <w:r w:rsidRPr="005D4FE8">
        <w:rPr>
          <w:rFonts w:ascii="Times New Roman" w:hAnsi="Times New Roman" w:cs="Times New Roman"/>
          <w:color w:val="000000"/>
        </w:rPr>
        <w:t xml:space="preserve"> known for its highly modified leaves and carnivorous habit</w:t>
      </w:r>
      <w:del w:id="266" w:author="Hemstrom, William Beryl" w:date="2023-01-19T15:49:00Z">
        <w:r w:rsidRPr="005D4FE8" w:rsidDel="00EA5E00">
          <w:rPr>
            <w:rFonts w:ascii="Times New Roman" w:hAnsi="Times New Roman" w:cs="Times New Roman"/>
            <w:color w:val="000000"/>
          </w:rPr>
          <w:delText xml:space="preserve">, </w:delText>
        </w:r>
        <w:r w:rsidR="000860E4" w:rsidDel="00EA5E00">
          <w:rPr>
            <w:rFonts w:ascii="Times New Roman" w:hAnsi="Times New Roman" w:cs="Times New Roman"/>
            <w:color w:val="000000"/>
          </w:rPr>
          <w:delText xml:space="preserve">there have been no studies </w:delText>
        </w:r>
        <w:r w:rsidR="00035232" w:rsidDel="00EA5E00">
          <w:rPr>
            <w:rFonts w:ascii="Times New Roman" w:hAnsi="Times New Roman" w:cs="Times New Roman"/>
            <w:color w:val="000000"/>
          </w:rPr>
          <w:delText xml:space="preserve">of </w:delText>
        </w:r>
        <w:r w:rsidR="00035232" w:rsidRPr="005D4FE8" w:rsidDel="00EA5E00">
          <w:rPr>
            <w:rFonts w:ascii="Times New Roman" w:hAnsi="Times New Roman" w:cs="Times New Roman"/>
            <w:color w:val="000000"/>
          </w:rPr>
          <w:delText>genetic</w:delText>
        </w:r>
        <w:r w:rsidRPr="005D4FE8" w:rsidDel="00EA5E00">
          <w:rPr>
            <w:rFonts w:ascii="Times New Roman" w:hAnsi="Times New Roman" w:cs="Times New Roman"/>
            <w:color w:val="000000"/>
          </w:rPr>
          <w:delText xml:space="preserve"> </w:delText>
        </w:r>
        <w:r w:rsidR="000860E4" w:rsidDel="00EA5E00">
          <w:rPr>
            <w:rFonts w:ascii="Times New Roman" w:hAnsi="Times New Roman" w:cs="Times New Roman"/>
            <w:color w:val="000000"/>
          </w:rPr>
          <w:delText>diversity within the species</w:delText>
        </w:r>
      </w:del>
      <w:r w:rsidRPr="005D4FE8">
        <w:rPr>
          <w:rFonts w:ascii="Times New Roman" w:hAnsi="Times New Roman" w:cs="Times New Roman"/>
          <w:color w:val="000000"/>
        </w:rPr>
        <w:t xml:space="preserve">. Often found in seeps and bogs, </w:t>
      </w:r>
      <w:r w:rsidRPr="005D4FE8">
        <w:rPr>
          <w:rFonts w:ascii="Times New Roman" w:hAnsi="Times New Roman" w:cs="Times New Roman"/>
          <w:i/>
          <w:iCs/>
          <w:color w:val="000000"/>
        </w:rPr>
        <w:t xml:space="preserve">D. californica </w:t>
      </w:r>
      <w:r w:rsidRPr="005D4FE8">
        <w:rPr>
          <w:rFonts w:ascii="Times New Roman" w:hAnsi="Times New Roman" w:cs="Times New Roman"/>
          <w:color w:val="000000"/>
        </w:rPr>
        <w:t>thrives in low nutrient, hydric soils in which most other plants cannot survive, thereby reducing competition. However, as many regions begin to warm from a changing climate, these ecosystems risk drying that could result in the significant reduction of population sizes.</w:t>
      </w:r>
      <w:r w:rsidR="009D75E8">
        <w:rPr>
          <w:rFonts w:ascii="Times New Roman" w:hAnsi="Times New Roman" w:cs="Times New Roman"/>
          <w:color w:val="000000"/>
        </w:rPr>
        <w:t xml:space="preserve"> </w:t>
      </w:r>
      <w:del w:id="267" w:author="Hemstrom, William Beryl" w:date="2023-01-19T15:50:00Z">
        <w:r w:rsidR="00D34E9F" w:rsidDel="00EA5E00">
          <w:rPr>
            <w:rFonts w:ascii="Times New Roman" w:hAnsi="Times New Roman" w:cs="Times New Roman"/>
            <w:color w:val="000000"/>
          </w:rPr>
          <w:delText xml:space="preserve">Increased population fitness via broad genetic diversity will therefore </w:delText>
        </w:r>
      </w:del>
      <w:ins w:id="268" w:author="Hemstrom, William Beryl" w:date="2023-01-19T15:50:00Z">
        <w:r w:rsidR="00EA5E00">
          <w:rPr>
            <w:rFonts w:ascii="Times New Roman" w:hAnsi="Times New Roman" w:cs="Times New Roman"/>
            <w:color w:val="000000"/>
          </w:rPr>
          <w:t xml:space="preserve"> </w:t>
        </w:r>
      </w:ins>
      <w:ins w:id="269" w:author="Hemstrom, William Beryl" w:date="2023-01-19T15:51:00Z">
        <w:r w:rsidR="00EA5E00">
          <w:rPr>
            <w:rFonts w:ascii="Times New Roman" w:hAnsi="Times New Roman" w:cs="Times New Roman"/>
            <w:color w:val="000000"/>
          </w:rPr>
          <w:t>There is there</w:t>
        </w:r>
      </w:ins>
      <w:ins w:id="270" w:author="Hemstrom, William Beryl" w:date="2023-01-19T15:52:00Z">
        <w:r w:rsidR="00EA5E00">
          <w:rPr>
            <w:rFonts w:ascii="Times New Roman" w:hAnsi="Times New Roman" w:cs="Times New Roman"/>
            <w:color w:val="000000"/>
          </w:rPr>
          <w:t xml:space="preserve">fore a critical need to understand the degree </w:t>
        </w:r>
      </w:ins>
      <w:ins w:id="271" w:author="Hemstrom, William Beryl" w:date="2023-01-19T15:51:00Z">
        <w:r w:rsidR="00EA5E00">
          <w:rPr>
            <w:rFonts w:ascii="Times New Roman" w:hAnsi="Times New Roman" w:cs="Times New Roman"/>
            <w:color w:val="000000"/>
          </w:rPr>
          <w:t xml:space="preserve">of genetic diversity in </w:t>
        </w:r>
        <w:r w:rsidR="00EA5E00">
          <w:rPr>
            <w:rFonts w:ascii="Times New Roman" w:hAnsi="Times New Roman" w:cs="Times New Roman"/>
            <w:i/>
            <w:iCs/>
            <w:color w:val="000000"/>
          </w:rPr>
          <w:t>D. californica</w:t>
        </w:r>
        <w:r w:rsidR="00EA5E00">
          <w:rPr>
            <w:rFonts w:ascii="Times New Roman" w:hAnsi="Times New Roman" w:cs="Times New Roman"/>
            <w:color w:val="000000"/>
          </w:rPr>
          <w:t xml:space="preserve">, </w:t>
        </w:r>
      </w:ins>
      <w:ins w:id="272" w:author="Hemstrom, William Beryl" w:date="2023-01-19T15:52:00Z">
        <w:r w:rsidR="00EA5E00">
          <w:rPr>
            <w:rFonts w:ascii="Times New Roman" w:hAnsi="Times New Roman" w:cs="Times New Roman"/>
            <w:color w:val="000000"/>
          </w:rPr>
          <w:t>since such variation is</w:t>
        </w:r>
      </w:ins>
      <w:ins w:id="273" w:author="Hemstrom, William Beryl" w:date="2023-01-19T15:51:00Z">
        <w:r w:rsidR="00EA5E00">
          <w:rPr>
            <w:rFonts w:ascii="Times New Roman" w:hAnsi="Times New Roman" w:cs="Times New Roman"/>
            <w:i/>
            <w:iCs/>
            <w:color w:val="000000"/>
          </w:rPr>
          <w:t xml:space="preserve"> </w:t>
        </w:r>
      </w:ins>
      <w:r w:rsidR="00D34E9F">
        <w:rPr>
          <w:rFonts w:ascii="Times New Roman" w:hAnsi="Times New Roman" w:cs="Times New Roman"/>
          <w:color w:val="000000"/>
        </w:rPr>
        <w:t>likely</w:t>
      </w:r>
      <w:ins w:id="274" w:author="Hemstrom, William Beryl" w:date="2023-01-19T15:53:00Z">
        <w:r w:rsidR="00EA5E00">
          <w:t xml:space="preserve"> to</w:t>
        </w:r>
      </w:ins>
      <w:r w:rsidR="00D34E9F">
        <w:rPr>
          <w:rFonts w:ascii="Times New Roman" w:hAnsi="Times New Roman" w:cs="Times New Roman"/>
          <w:color w:val="000000"/>
        </w:rPr>
        <w:t xml:space="preserve"> play an important role in adapting to these challenges</w:t>
      </w:r>
      <w:ins w:id="275" w:author="Hemstrom, William Beryl" w:date="2023-01-19T15:53:00Z">
        <w:r w:rsidR="00EA5E00">
          <w:rPr>
            <w:rFonts w:ascii="Times New Roman" w:hAnsi="Times New Roman" w:cs="Times New Roman"/>
            <w:color w:val="000000"/>
          </w:rPr>
          <w:t>. To broaden our currently limited understanding of the genetic status of the species, we sampled</w:t>
        </w:r>
      </w:ins>
      <w:del w:id="276" w:author="Hemstrom, William Beryl" w:date="2023-01-19T15:53:00Z">
        <w:r w:rsidR="00D34E9F" w:rsidDel="00EA5E00">
          <w:rPr>
            <w:rFonts w:ascii="Times New Roman" w:hAnsi="Times New Roman" w:cs="Times New Roman"/>
            <w:color w:val="000000"/>
          </w:rPr>
          <w:delText>.</w:delText>
        </w:r>
        <w:r w:rsidRPr="005D4FE8" w:rsidDel="00EA5E00">
          <w:rPr>
            <w:rFonts w:ascii="Times New Roman" w:hAnsi="Times New Roman" w:cs="Times New Roman"/>
            <w:color w:val="000000"/>
          </w:rPr>
          <w:delText xml:space="preserve"> Leaf clippings</w:delText>
        </w:r>
      </w:del>
      <w:r w:rsidRPr="005D4FE8">
        <w:rPr>
          <w:rFonts w:ascii="Times New Roman" w:hAnsi="Times New Roman" w:cs="Times New Roman"/>
          <w:color w:val="000000"/>
        </w:rPr>
        <w:t xml:space="preserve"> </w:t>
      </w:r>
      <w:del w:id="277" w:author="Hemstrom, William Beryl" w:date="2023-01-19T15:54:00Z">
        <w:r w:rsidRPr="005D4FE8" w:rsidDel="00EA5E00">
          <w:rPr>
            <w:rFonts w:ascii="Times New Roman" w:hAnsi="Times New Roman" w:cs="Times New Roman"/>
            <w:color w:val="000000"/>
          </w:rPr>
          <w:delText xml:space="preserve">from </w:delText>
        </w:r>
      </w:del>
      <w:r w:rsidRPr="005D4FE8">
        <w:rPr>
          <w:rFonts w:ascii="Times New Roman" w:hAnsi="Times New Roman" w:cs="Times New Roman"/>
          <w:color w:val="000000"/>
        </w:rPr>
        <w:t xml:space="preserve">twenty individuals </w:t>
      </w:r>
      <w:del w:id="278" w:author="Hemstrom, William Beryl" w:date="2023-01-19T15:54:00Z">
        <w:r w:rsidRPr="005D4FE8" w:rsidDel="00EA5E00">
          <w:rPr>
            <w:rFonts w:ascii="Times New Roman" w:hAnsi="Times New Roman" w:cs="Times New Roman"/>
            <w:color w:val="000000"/>
          </w:rPr>
          <w:delText xml:space="preserve">were collected </w:delText>
        </w:r>
      </w:del>
      <w:r w:rsidRPr="005D4FE8">
        <w:rPr>
          <w:rFonts w:ascii="Times New Roman" w:hAnsi="Times New Roman" w:cs="Times New Roman"/>
          <w:color w:val="000000"/>
        </w:rPr>
        <w:t xml:space="preserve">from fifteen populations in the four </w:t>
      </w:r>
      <w:ins w:id="279" w:author="Hemstrom, William Beryl" w:date="2023-01-19T15:54:00Z">
        <w:r w:rsidR="00EA5E00">
          <w:rPr>
            <w:rFonts w:ascii="Times New Roman" w:hAnsi="Times New Roman" w:cs="Times New Roman"/>
            <w:color w:val="000000"/>
          </w:rPr>
          <w:t xml:space="preserve">regions in southern Oregon and Northern California. </w:t>
        </w:r>
      </w:ins>
      <w:del w:id="280" w:author="Hemstrom, William Beryl" w:date="2023-01-19T15:54:00Z">
        <w:r w:rsidRPr="005D4FE8" w:rsidDel="00EA5E00">
          <w:rPr>
            <w:rFonts w:ascii="Times New Roman" w:hAnsi="Times New Roman" w:cs="Times New Roman"/>
            <w:color w:val="000000"/>
          </w:rPr>
          <w:delText xml:space="preserve">geographic </w:delText>
        </w:r>
        <w:r w:rsidR="00ED5777" w:rsidDel="00EA5E00">
          <w:rPr>
            <w:rFonts w:ascii="Times New Roman" w:hAnsi="Times New Roman" w:cs="Times New Roman"/>
            <w:color w:val="000000"/>
          </w:rPr>
          <w:delText>regions</w:delText>
        </w:r>
        <w:r w:rsidRPr="005D4FE8" w:rsidDel="00EA5E00">
          <w:rPr>
            <w:rFonts w:ascii="Times New Roman" w:hAnsi="Times New Roman" w:cs="Times New Roman"/>
            <w:color w:val="000000"/>
          </w:rPr>
          <w:delText xml:space="preserve"> in which</w:delText>
        </w:r>
        <w:r w:rsidR="000860E4" w:rsidDel="00EA5E00">
          <w:rPr>
            <w:rFonts w:ascii="Times New Roman" w:hAnsi="Times New Roman" w:cs="Times New Roman"/>
            <w:color w:val="000000"/>
          </w:rPr>
          <w:delText xml:space="preserve"> the species</w:delText>
        </w:r>
        <w:r w:rsidRPr="005D4FE8" w:rsidDel="00EA5E00">
          <w:rPr>
            <w:rFonts w:ascii="Times New Roman" w:hAnsi="Times New Roman" w:cs="Times New Roman"/>
            <w:color w:val="000000"/>
          </w:rPr>
          <w:delText xml:space="preserve"> occurs: Siskiyou, Klamath, northe</w:delText>
        </w:r>
        <w:r w:rsidR="009E1944" w:rsidDel="00EA5E00">
          <w:rPr>
            <w:rFonts w:ascii="Times New Roman" w:hAnsi="Times New Roman" w:cs="Times New Roman"/>
            <w:color w:val="000000"/>
          </w:rPr>
          <w:delText>rn Sierra Nevada, and Mendocin</w:delText>
        </w:r>
      </w:del>
      <w:del w:id="281" w:author="Hemstrom, William Beryl" w:date="2023-01-23T16:42:00Z">
        <w:r w:rsidR="009E1944" w:rsidDel="00892C19">
          <w:rPr>
            <w:rFonts w:ascii="Times New Roman" w:hAnsi="Times New Roman" w:cs="Times New Roman"/>
            <w:color w:val="000000"/>
          </w:rPr>
          <w:delText>o</w:delText>
        </w:r>
        <w:r w:rsidRPr="005D4FE8" w:rsidDel="00892C19">
          <w:rPr>
            <w:rFonts w:ascii="Times New Roman" w:hAnsi="Times New Roman" w:cs="Times New Roman"/>
            <w:color w:val="000000"/>
          </w:rPr>
          <w:delText>.</w:delText>
        </w:r>
        <w:r w:rsidR="0082587F" w:rsidDel="00892C19">
          <w:rPr>
            <w:rFonts w:ascii="Times New Roman" w:hAnsi="Times New Roman" w:cs="Times New Roman"/>
            <w:color w:val="000000"/>
          </w:rPr>
          <w:delText xml:space="preserve"> </w:delText>
        </w:r>
      </w:del>
      <w:ins w:id="282" w:author="Hemstrom, William Beryl" w:date="2023-01-19T15:54:00Z">
        <w:r w:rsidR="00EA5E00">
          <w:rPr>
            <w:rFonts w:ascii="Times New Roman" w:hAnsi="Times New Roman" w:cs="Times New Roman"/>
            <w:color w:val="000000"/>
          </w:rPr>
          <w:t>We found that the p</w:t>
        </w:r>
      </w:ins>
      <w:del w:id="283" w:author="Hemstrom, William Beryl" w:date="2023-01-19T15:54:00Z">
        <w:r w:rsidR="0082587F" w:rsidDel="00EA5E00">
          <w:rPr>
            <w:rFonts w:ascii="Times New Roman" w:hAnsi="Times New Roman" w:cs="Times New Roman"/>
            <w:color w:val="000000"/>
          </w:rPr>
          <w:delText>P</w:delText>
        </w:r>
      </w:del>
      <w:r w:rsidR="0082587F">
        <w:rPr>
          <w:rFonts w:ascii="Times New Roman" w:hAnsi="Times New Roman" w:cs="Times New Roman"/>
          <w:color w:val="000000"/>
        </w:rPr>
        <w:t xml:space="preserve">opulations </w:t>
      </w:r>
      <w:ins w:id="284" w:author="Hemstrom, William Beryl" w:date="2023-01-19T15:55:00Z">
        <w:r w:rsidR="00151AE2">
          <w:rPr>
            <w:rFonts w:ascii="Times New Roman" w:hAnsi="Times New Roman" w:cs="Times New Roman"/>
            <w:color w:val="000000"/>
          </w:rPr>
          <w:t>in</w:t>
        </w:r>
      </w:ins>
      <w:del w:id="285" w:author="Hemstrom, William Beryl" w:date="2023-01-19T15:55:00Z">
        <w:r w:rsidR="0082587F" w:rsidDel="00151AE2">
          <w:rPr>
            <w:rFonts w:ascii="Times New Roman" w:hAnsi="Times New Roman" w:cs="Times New Roman"/>
            <w:color w:val="000000"/>
          </w:rPr>
          <w:delText xml:space="preserve">found </w:delText>
        </w:r>
      </w:del>
      <w:del w:id="286" w:author="Hemstrom, William Beryl" w:date="2023-01-23T16:43:00Z">
        <w:r w:rsidR="0082587F" w:rsidDel="00892C19">
          <w:rPr>
            <w:rFonts w:ascii="Times New Roman" w:hAnsi="Times New Roman" w:cs="Times New Roman"/>
            <w:color w:val="000000"/>
          </w:rPr>
          <w:delText>in</w:delText>
        </w:r>
      </w:del>
      <w:r w:rsidR="0082587F">
        <w:rPr>
          <w:rFonts w:ascii="Times New Roman" w:hAnsi="Times New Roman" w:cs="Times New Roman"/>
          <w:color w:val="000000"/>
        </w:rPr>
        <w:t xml:space="preserve"> the Siskiyou</w:t>
      </w:r>
      <w:r w:rsidR="008579D8">
        <w:rPr>
          <w:rFonts w:ascii="Times New Roman" w:hAnsi="Times New Roman" w:cs="Times New Roman"/>
          <w:color w:val="000000"/>
        </w:rPr>
        <w:t xml:space="preserve"> </w:t>
      </w:r>
      <w:r w:rsidR="005025B1">
        <w:rPr>
          <w:rFonts w:ascii="Times New Roman" w:hAnsi="Times New Roman" w:cs="Times New Roman"/>
          <w:color w:val="000000"/>
        </w:rPr>
        <w:t xml:space="preserve">region </w:t>
      </w:r>
      <w:ins w:id="287" w:author="Hemstrom, William Beryl" w:date="2023-01-19T15:56:00Z">
        <w:r w:rsidR="00151AE2">
          <w:rPr>
            <w:rFonts w:ascii="Times New Roman" w:hAnsi="Times New Roman" w:cs="Times New Roman"/>
            <w:color w:val="000000"/>
          </w:rPr>
          <w:t xml:space="preserve">of northern CA </w:t>
        </w:r>
      </w:ins>
      <w:r w:rsidR="00DC26E7">
        <w:rPr>
          <w:rFonts w:ascii="Times New Roman" w:hAnsi="Times New Roman" w:cs="Times New Roman"/>
          <w:color w:val="000000"/>
        </w:rPr>
        <w:t>possessed much higher levels of genetic diversity</w:t>
      </w:r>
      <w:r w:rsidR="004B4B48">
        <w:rPr>
          <w:rFonts w:ascii="Times New Roman" w:hAnsi="Times New Roman" w:cs="Times New Roman"/>
          <w:color w:val="000000"/>
        </w:rPr>
        <w:t xml:space="preserve"> relative to the other regions studied</w:t>
      </w:r>
      <w:ins w:id="288" w:author="Hemstrom, William Beryl" w:date="2023-01-19T15:58:00Z">
        <w:r w:rsidR="00151AE2">
          <w:rPr>
            <w:rFonts w:ascii="Times New Roman" w:hAnsi="Times New Roman" w:cs="Times New Roman"/>
            <w:color w:val="000000"/>
          </w:rPr>
          <w:t>.</w:t>
        </w:r>
      </w:ins>
      <w:ins w:id="289" w:author="Hemstrom, William Beryl" w:date="2023-01-19T15:56:00Z">
        <w:r w:rsidR="00151AE2">
          <w:rPr>
            <w:rFonts w:ascii="Times New Roman" w:hAnsi="Times New Roman" w:cs="Times New Roman"/>
            <w:color w:val="000000"/>
          </w:rPr>
          <w:t xml:space="preserve"> </w:t>
        </w:r>
      </w:ins>
      <w:ins w:id="290" w:author="Hemstrom, William Beryl" w:date="2023-01-19T15:58:00Z">
        <w:r w:rsidR="00151AE2">
          <w:rPr>
            <w:rFonts w:ascii="Times New Roman" w:hAnsi="Times New Roman" w:cs="Times New Roman"/>
            <w:color w:val="000000"/>
          </w:rPr>
          <w:t xml:space="preserve">Genetic </w:t>
        </w:r>
      </w:ins>
      <w:ins w:id="291" w:author="Hemstrom, William Beryl" w:date="2023-01-19T15:56:00Z">
        <w:r w:rsidR="00151AE2">
          <w:rPr>
            <w:rFonts w:ascii="Times New Roman" w:hAnsi="Times New Roman" w:cs="Times New Roman"/>
            <w:color w:val="000000"/>
          </w:rPr>
          <w:t>diversity otherwise declined with distance from this region</w:t>
        </w:r>
      </w:ins>
      <w:ins w:id="292" w:author="Hemstrom, William Beryl" w:date="2023-01-19T15:58:00Z">
        <w:r w:rsidR="00151AE2">
          <w:rPr>
            <w:rFonts w:ascii="Times New Roman" w:hAnsi="Times New Roman" w:cs="Times New Roman"/>
            <w:color w:val="000000"/>
          </w:rPr>
          <w:t>,</w:t>
        </w:r>
      </w:ins>
      <w:ins w:id="293" w:author="Hemstrom, William Beryl" w:date="2023-01-23T16:49:00Z">
        <w:r w:rsidR="00892C19">
          <w:rPr>
            <w:rFonts w:ascii="Times New Roman" w:hAnsi="Times New Roman" w:cs="Times New Roman"/>
            <w:color w:val="000000"/>
          </w:rPr>
          <w:t xml:space="preserve"> </w:t>
        </w:r>
      </w:ins>
      <w:del w:id="294" w:author="Hemstrom, William Beryl" w:date="2023-01-19T15:56:00Z">
        <w:r w:rsidR="00DC26E7" w:rsidDel="00151AE2">
          <w:rPr>
            <w:rFonts w:ascii="Times New Roman" w:hAnsi="Times New Roman" w:cs="Times New Roman"/>
            <w:color w:val="000000"/>
          </w:rPr>
          <w:delText>.</w:delText>
        </w:r>
        <w:r w:rsidR="00C80665" w:rsidDel="00151AE2">
          <w:rPr>
            <w:rFonts w:ascii="Times New Roman" w:hAnsi="Times New Roman" w:cs="Times New Roman"/>
            <w:color w:val="000000"/>
          </w:rPr>
          <w:delText xml:space="preserve"> Genetic diversity </w:delText>
        </w:r>
        <w:r w:rsidR="00607CE9" w:rsidDel="00151AE2">
          <w:rPr>
            <w:rFonts w:ascii="Times New Roman" w:hAnsi="Times New Roman" w:cs="Times New Roman"/>
            <w:color w:val="000000"/>
          </w:rPr>
          <w:delText>relates</w:delText>
        </w:r>
        <w:r w:rsidR="00C80665" w:rsidDel="00151AE2">
          <w:rPr>
            <w:rFonts w:ascii="Times New Roman" w:hAnsi="Times New Roman" w:cs="Times New Roman"/>
            <w:color w:val="000000"/>
          </w:rPr>
          <w:delText xml:space="preserve"> to the distance from this Siskiyou region, with plants collected in the Sierra </w:delText>
        </w:r>
        <w:r w:rsidR="00D07309" w:rsidDel="00151AE2">
          <w:rPr>
            <w:rFonts w:ascii="Times New Roman" w:hAnsi="Times New Roman" w:cs="Times New Roman"/>
            <w:color w:val="000000"/>
          </w:rPr>
          <w:delText>Nevada being the most homozygous</w:delText>
        </w:r>
        <w:r w:rsidR="00C80665" w:rsidDel="00151AE2">
          <w:rPr>
            <w:rFonts w:ascii="Times New Roman" w:hAnsi="Times New Roman" w:cs="Times New Roman"/>
            <w:color w:val="000000"/>
          </w:rPr>
          <w:delText>.</w:delText>
        </w:r>
      </w:del>
      <w:del w:id="295" w:author="Hemstrom, William Beryl" w:date="2023-01-19T15:58:00Z">
        <w:r w:rsidR="00C80665" w:rsidDel="00151AE2">
          <w:rPr>
            <w:rFonts w:ascii="Times New Roman" w:hAnsi="Times New Roman" w:cs="Times New Roman"/>
            <w:color w:val="000000"/>
          </w:rPr>
          <w:delText xml:space="preserve"> </w:delText>
        </w:r>
        <w:r w:rsidR="0025249D" w:rsidDel="00151AE2">
          <w:rPr>
            <w:rFonts w:ascii="Times New Roman" w:hAnsi="Times New Roman" w:cs="Times New Roman"/>
            <w:color w:val="000000"/>
          </w:rPr>
          <w:delText xml:space="preserve">These data </w:delText>
        </w:r>
      </w:del>
      <w:r w:rsidR="0025249D">
        <w:rPr>
          <w:rFonts w:ascii="Times New Roman" w:hAnsi="Times New Roman" w:cs="Times New Roman"/>
          <w:color w:val="000000"/>
        </w:rPr>
        <w:t>suggest</w:t>
      </w:r>
      <w:ins w:id="296" w:author="Hemstrom, William Beryl" w:date="2023-01-19T15:58:00Z">
        <w:r w:rsidR="00151AE2">
          <w:rPr>
            <w:rFonts w:ascii="Times New Roman" w:hAnsi="Times New Roman" w:cs="Times New Roman"/>
            <w:color w:val="000000"/>
          </w:rPr>
          <w:t>ing that</w:t>
        </w:r>
      </w:ins>
      <w:r w:rsidR="0025249D">
        <w:rPr>
          <w:rFonts w:ascii="Times New Roman" w:hAnsi="Times New Roman" w:cs="Times New Roman"/>
          <w:color w:val="000000"/>
        </w:rPr>
        <w:t xml:space="preserve"> the species radiated outward from the Siskiyou range</w:t>
      </w:r>
      <w:ins w:id="297" w:author="Hemstrom, William Beryl" w:date="2023-01-19T15:59:00Z">
        <w:r w:rsidR="00151AE2">
          <w:rPr>
            <w:rFonts w:ascii="Times New Roman" w:hAnsi="Times New Roman" w:cs="Times New Roman"/>
            <w:color w:val="000000"/>
          </w:rPr>
          <w:t xml:space="preserve"> during a historical range expansion.</w:t>
        </w:r>
      </w:ins>
      <w:ins w:id="298" w:author="Hemstrom, William Beryl" w:date="2023-01-23T16:48:00Z">
        <w:r w:rsidR="00892C19">
          <w:rPr>
            <w:rFonts w:ascii="Times New Roman" w:hAnsi="Times New Roman" w:cs="Times New Roman"/>
            <w:color w:val="000000"/>
          </w:rPr>
          <w:t xml:space="preserve"> </w:t>
        </w:r>
      </w:ins>
      <w:del w:id="299" w:author="Hemstrom, William Beryl" w:date="2023-01-19T15:57:00Z">
        <w:r w:rsidR="0025249D" w:rsidDel="00151AE2">
          <w:rPr>
            <w:rFonts w:ascii="Times New Roman" w:hAnsi="Times New Roman" w:cs="Times New Roman"/>
            <w:color w:val="000000"/>
          </w:rPr>
          <w:delText xml:space="preserve">, being </w:delText>
        </w:r>
      </w:del>
      <w:del w:id="300" w:author="Hemstrom, William Beryl" w:date="2023-01-19T15:59:00Z">
        <w:r w:rsidR="0025249D" w:rsidDel="00151AE2">
          <w:rPr>
            <w:rFonts w:ascii="Times New Roman" w:hAnsi="Times New Roman" w:cs="Times New Roman"/>
            <w:color w:val="000000"/>
          </w:rPr>
          <w:delText xml:space="preserve">limited by the founder effect. </w:delText>
        </w:r>
        <w:commentRangeStart w:id="301"/>
        <w:r w:rsidR="0025249D" w:rsidDel="00151AE2">
          <w:rPr>
            <w:rFonts w:ascii="Times New Roman" w:hAnsi="Times New Roman" w:cs="Times New Roman"/>
            <w:color w:val="000000"/>
          </w:rPr>
          <w:delText>The Men</w:delText>
        </w:r>
        <w:r w:rsidR="00411D1F" w:rsidDel="00151AE2">
          <w:rPr>
            <w:rFonts w:ascii="Times New Roman" w:hAnsi="Times New Roman" w:cs="Times New Roman"/>
            <w:color w:val="000000"/>
          </w:rPr>
          <w:delText>d</w:delText>
        </w:r>
        <w:r w:rsidR="0025249D" w:rsidDel="00151AE2">
          <w:rPr>
            <w:rFonts w:ascii="Times New Roman" w:hAnsi="Times New Roman" w:cs="Times New Roman"/>
            <w:color w:val="000000"/>
          </w:rPr>
          <w:delText>ocino population</w:delText>
        </w:r>
        <w:r w:rsidR="00AD650F" w:rsidDel="00151AE2">
          <w:rPr>
            <w:rFonts w:ascii="Times New Roman" w:hAnsi="Times New Roman" w:cs="Times New Roman"/>
            <w:color w:val="000000"/>
          </w:rPr>
          <w:delText xml:space="preserve"> was found with non-native carnivorus plants and</w:delText>
        </w:r>
        <w:r w:rsidR="0025249D" w:rsidDel="00151AE2">
          <w:rPr>
            <w:rFonts w:ascii="Times New Roman" w:hAnsi="Times New Roman" w:cs="Times New Roman"/>
            <w:color w:val="000000"/>
          </w:rPr>
          <w:delText xml:space="preserve"> appears to have been artificially introduced from the northern Sierra Nevada. </w:delText>
        </w:r>
      </w:del>
      <w:commentRangeEnd w:id="301"/>
      <w:r w:rsidR="00151AE2">
        <w:rPr>
          <w:rStyle w:val="CommentReference"/>
        </w:rPr>
        <w:commentReference w:id="301"/>
      </w:r>
      <w:r w:rsidRPr="005D4FE8">
        <w:rPr>
          <w:rFonts w:ascii="Times New Roman" w:hAnsi="Times New Roman" w:cs="Times New Roman"/>
          <w:color w:val="000000"/>
        </w:rPr>
        <w:t xml:space="preserve">With the risk of significant loss of habitat due to climate change and other factors, these genetic data </w:t>
      </w:r>
      <w:r w:rsidR="0025249D">
        <w:rPr>
          <w:rFonts w:ascii="Times New Roman" w:hAnsi="Times New Roman" w:cs="Times New Roman"/>
          <w:color w:val="000000"/>
        </w:rPr>
        <w:t>provide valuable insight</w:t>
      </w:r>
      <w:r w:rsidRPr="005D4FE8">
        <w:rPr>
          <w:rFonts w:ascii="Times New Roman" w:hAnsi="Times New Roman" w:cs="Times New Roman"/>
          <w:color w:val="000000"/>
        </w:rPr>
        <w:t xml:space="preserve"> to</w:t>
      </w:r>
      <w:r w:rsidR="0025249D">
        <w:rPr>
          <w:rFonts w:ascii="Times New Roman" w:hAnsi="Times New Roman" w:cs="Times New Roman"/>
          <w:color w:val="000000"/>
        </w:rPr>
        <w:t xml:space="preserve"> assist in</w:t>
      </w:r>
      <w:r w:rsidRPr="005D4FE8">
        <w:rPr>
          <w:rFonts w:ascii="Times New Roman" w:hAnsi="Times New Roman" w:cs="Times New Roman"/>
          <w:color w:val="000000"/>
        </w:rPr>
        <w:t xml:space="preserve"> the conservation of this rare and unique species.</w:t>
      </w:r>
    </w:p>
    <w:p w14:paraId="2125DCC3" w14:textId="26AC8873" w:rsidR="003032E1" w:rsidDel="002C7832" w:rsidRDefault="002C7832" w:rsidP="002124EB">
      <w:pPr>
        <w:spacing w:line="480" w:lineRule="auto"/>
        <w:jc w:val="center"/>
        <w:rPr>
          <w:del w:id="302" w:author="Hemstrom, William Beryl" w:date="2023-01-20T17:17:00Z"/>
          <w:rFonts w:ascii="Times New Roman" w:hAnsi="Times New Roman" w:cs="Times New Roman"/>
          <w:color w:val="000000"/>
        </w:rPr>
      </w:pPr>
      <w:ins w:id="303" w:author="Hemstrom, William Beryl" w:date="2023-01-20T17:17:00Z">
        <w:r>
          <w:rPr>
            <w:rFonts w:ascii="Times New Roman" w:hAnsi="Times New Roman" w:cs="Times New Roman"/>
            <w:b/>
            <w:bCs/>
            <w:color w:val="000000"/>
          </w:rPr>
          <w:lastRenderedPageBreak/>
          <w:t>Introduction:</w:t>
        </w:r>
      </w:ins>
      <w:del w:id="304" w:author="Hemstrom, William Beryl" w:date="2023-01-20T17:17:00Z">
        <w:r w:rsidR="003032E1" w:rsidDel="002C7832">
          <w:rPr>
            <w:rFonts w:ascii="Times New Roman" w:hAnsi="Times New Roman" w:cs="Times New Roman"/>
            <w:color w:val="000000"/>
          </w:rPr>
          <w:delText>CHAPTER I</w:delText>
        </w:r>
      </w:del>
    </w:p>
    <w:p w14:paraId="24ED936B" w14:textId="5FF9812A" w:rsidR="00E7388E" w:rsidRPr="005D4FE8" w:rsidDel="002C7832" w:rsidRDefault="00E7388E" w:rsidP="002124EB">
      <w:pPr>
        <w:spacing w:line="480" w:lineRule="auto"/>
        <w:jc w:val="center"/>
        <w:outlineLvl w:val="0"/>
        <w:rPr>
          <w:del w:id="305" w:author="Hemstrom, William Beryl" w:date="2023-01-20T17:17:00Z"/>
          <w:rFonts w:ascii="Times New Roman" w:hAnsi="Times New Roman" w:cs="Times New Roman"/>
        </w:rPr>
      </w:pPr>
      <w:del w:id="306" w:author="Hemstrom, William Beryl" w:date="2023-01-20T17:17:00Z">
        <w:r w:rsidRPr="005D4FE8" w:rsidDel="002C7832">
          <w:rPr>
            <w:rFonts w:ascii="Times New Roman" w:hAnsi="Times New Roman" w:cs="Times New Roman"/>
            <w:color w:val="000000"/>
          </w:rPr>
          <w:delText>I</w:delText>
        </w:r>
        <w:r w:rsidR="00D7442F" w:rsidDel="002C7832">
          <w:rPr>
            <w:rFonts w:ascii="Times New Roman" w:hAnsi="Times New Roman" w:cs="Times New Roman"/>
            <w:color w:val="000000"/>
          </w:rPr>
          <w:delText>NTRODUCTION</w:delText>
        </w:r>
      </w:del>
    </w:p>
    <w:p w14:paraId="3B4C15F5" w14:textId="77777777" w:rsidR="002C7832" w:rsidRDefault="002C7832" w:rsidP="00E267FA">
      <w:pPr>
        <w:spacing w:line="480" w:lineRule="auto"/>
        <w:rPr>
          <w:ins w:id="307" w:author="Hemstrom, William Beryl" w:date="2023-01-20T17:17:00Z"/>
          <w:rFonts w:ascii="Times New Roman" w:hAnsi="Times New Roman" w:cs="Times New Roman"/>
          <w:color w:val="000000"/>
          <w:u w:val="single"/>
        </w:rPr>
      </w:pPr>
    </w:p>
    <w:p w14:paraId="49B21F3F" w14:textId="0B96EA2E" w:rsidR="00E267FA" w:rsidRPr="00E267FA" w:rsidDel="002C7832" w:rsidRDefault="00E267FA" w:rsidP="00E267FA">
      <w:pPr>
        <w:spacing w:line="480" w:lineRule="auto"/>
        <w:rPr>
          <w:del w:id="308" w:author="Hemstrom, William Beryl" w:date="2023-01-20T17:17:00Z"/>
          <w:rFonts w:ascii="Times New Roman" w:hAnsi="Times New Roman" w:cs="Times New Roman"/>
          <w:color w:val="000000"/>
          <w:u w:val="single"/>
        </w:rPr>
      </w:pPr>
      <w:del w:id="309" w:author="Hemstrom, William Beryl" w:date="2023-01-20T17:17:00Z">
        <w:r w:rsidRPr="00E267FA" w:rsidDel="002C7832">
          <w:rPr>
            <w:rFonts w:ascii="Times New Roman" w:hAnsi="Times New Roman" w:cs="Times New Roman"/>
            <w:color w:val="000000"/>
            <w:u w:val="single"/>
          </w:rPr>
          <w:delText>Background</w:delText>
        </w:r>
      </w:del>
    </w:p>
    <w:p w14:paraId="096F7BCF" w14:textId="49592165" w:rsidR="00714FB8" w:rsidDel="00EE2159" w:rsidRDefault="00E7388E" w:rsidP="00E7388E">
      <w:pPr>
        <w:spacing w:line="480" w:lineRule="auto"/>
        <w:ind w:firstLine="720"/>
        <w:rPr>
          <w:del w:id="310" w:author="Hemstrom, William Beryl" w:date="2023-01-20T16:13:00Z"/>
          <w:rFonts w:ascii="Times New Roman" w:hAnsi="Times New Roman" w:cs="Times New Roman"/>
          <w:color w:val="000000"/>
        </w:rPr>
      </w:pPr>
      <w:r w:rsidRPr="005D4FE8">
        <w:rPr>
          <w:rFonts w:ascii="Times New Roman" w:hAnsi="Times New Roman" w:cs="Times New Roman"/>
          <w:color w:val="000000"/>
        </w:rPr>
        <w:t>Population genetic variation is a vital aspect to the survival of many endangered species. High genetic diversity provides a population with a mechanism to rapidly respond to ecosystem changes, while low genetic diversity makes a population more susceptible to environmental stressors such as disease and competition (Reed and Frankham, 2003).</w:t>
      </w:r>
      <w:del w:id="311" w:author="Hemstrom, William Beryl" w:date="2023-01-20T16:13:00Z">
        <w:r w:rsidR="001C02EB" w:rsidDel="00EE2159">
          <w:rPr>
            <w:rFonts w:ascii="Times New Roman" w:hAnsi="Times New Roman" w:cs="Times New Roman"/>
            <w:color w:val="000000"/>
          </w:rPr>
          <w:delText xml:space="preserve"> </w:delText>
        </w:r>
        <w:commentRangeStart w:id="312"/>
        <w:r w:rsidR="00F71E13" w:rsidDel="00EE2159">
          <w:rPr>
            <w:rFonts w:ascii="Times New Roman" w:hAnsi="Times New Roman" w:cs="Times New Roman"/>
            <w:color w:val="000000"/>
          </w:rPr>
          <w:delText>However, r</w:delText>
        </w:r>
        <w:r w:rsidR="00D15C12" w:rsidDel="00EE2159">
          <w:rPr>
            <w:rFonts w:ascii="Times New Roman" w:hAnsi="Times New Roman" w:cs="Times New Roman"/>
            <w:color w:val="000000"/>
          </w:rPr>
          <w:delText>ecent</w:delText>
        </w:r>
        <w:r w:rsidR="0091667E" w:rsidDel="00EE2159">
          <w:rPr>
            <w:rFonts w:ascii="Times New Roman" w:hAnsi="Times New Roman" w:cs="Times New Roman"/>
            <w:color w:val="000000"/>
          </w:rPr>
          <w:delText xml:space="preserve"> </w:delText>
        </w:r>
        <w:r w:rsidR="00D15C12" w:rsidDel="00EE2159">
          <w:rPr>
            <w:rFonts w:ascii="Times New Roman" w:hAnsi="Times New Roman" w:cs="Times New Roman"/>
            <w:color w:val="000000"/>
          </w:rPr>
          <w:delText xml:space="preserve">debate has </w:delText>
        </w:r>
        <w:r w:rsidR="00F71E13" w:rsidDel="00EE2159">
          <w:rPr>
            <w:rFonts w:ascii="Times New Roman" w:hAnsi="Times New Roman" w:cs="Times New Roman"/>
            <w:color w:val="000000"/>
          </w:rPr>
          <w:delText>questioned</w:delText>
        </w:r>
        <w:r w:rsidR="00D15C12" w:rsidDel="00EE2159">
          <w:rPr>
            <w:rFonts w:ascii="Times New Roman" w:hAnsi="Times New Roman" w:cs="Times New Roman"/>
            <w:color w:val="000000"/>
          </w:rPr>
          <w:delText xml:space="preserve"> the importance of genome-wide genetic variation.</w:delText>
        </w:r>
        <w:r w:rsidR="009118BA" w:rsidDel="00EE2159">
          <w:rPr>
            <w:rFonts w:ascii="Times New Roman" w:hAnsi="Times New Roman" w:cs="Times New Roman"/>
            <w:color w:val="000000"/>
          </w:rPr>
          <w:delText xml:space="preserve"> Some have questioned </w:delText>
        </w:r>
        <w:r w:rsidR="00300661" w:rsidDel="00EE2159">
          <w:rPr>
            <w:rFonts w:ascii="Times New Roman" w:hAnsi="Times New Roman" w:cs="Times New Roman"/>
            <w:color w:val="000000"/>
          </w:rPr>
          <w:delText xml:space="preserve">the value of neutral genetic diversity </w:delText>
        </w:r>
        <w:r w:rsidR="005D1D75" w:rsidDel="00EE2159">
          <w:rPr>
            <w:rFonts w:ascii="Times New Roman" w:hAnsi="Times New Roman" w:cs="Times New Roman"/>
            <w:color w:val="000000"/>
          </w:rPr>
          <w:delText>in its relation to the risk of extinction, arguing functional genetics are of far greater value to conservation efforts (Teixeria and Huber, 2021).</w:delText>
        </w:r>
        <w:r w:rsidR="00D15C12" w:rsidDel="00EE2159">
          <w:rPr>
            <w:rFonts w:ascii="Times New Roman" w:hAnsi="Times New Roman" w:cs="Times New Roman"/>
            <w:color w:val="000000"/>
          </w:rPr>
          <w:delText xml:space="preserve"> </w:delText>
        </w:r>
        <w:r w:rsidR="00F71E13" w:rsidDel="00EE2159">
          <w:rPr>
            <w:rFonts w:ascii="Times New Roman" w:hAnsi="Times New Roman" w:cs="Times New Roman"/>
            <w:color w:val="000000"/>
          </w:rPr>
          <w:delText>Others argue that</w:delText>
        </w:r>
        <w:r w:rsidR="00204784" w:rsidDel="00EE2159">
          <w:rPr>
            <w:rFonts w:ascii="Times New Roman" w:hAnsi="Times New Roman" w:cs="Times New Roman"/>
            <w:color w:val="000000"/>
          </w:rPr>
          <w:delText xml:space="preserve"> narrowing the focus of conservation efforts onto isolated adaptive genetic regions risks the loss of variation elsewhere which may fuel future </w:delText>
        </w:r>
        <w:r w:rsidR="00035232" w:rsidDel="00EE2159">
          <w:rPr>
            <w:rFonts w:ascii="Times New Roman" w:hAnsi="Times New Roman" w:cs="Times New Roman"/>
            <w:color w:val="000000"/>
          </w:rPr>
          <w:delText>adaptations</w:delText>
        </w:r>
        <w:r w:rsidR="00204784" w:rsidDel="00EE2159">
          <w:rPr>
            <w:rFonts w:ascii="Times New Roman" w:hAnsi="Times New Roman" w:cs="Times New Roman"/>
            <w:color w:val="000000"/>
          </w:rPr>
          <w:delText xml:space="preserve"> in unforeseen ways (Kardos et al., 2021). Therefore</w:delText>
        </w:r>
        <w:r w:rsidR="005B4CA9" w:rsidDel="00EE2159">
          <w:rPr>
            <w:rFonts w:ascii="Times New Roman" w:hAnsi="Times New Roman" w:cs="Times New Roman"/>
            <w:color w:val="000000"/>
          </w:rPr>
          <w:delText>,</w:delText>
        </w:r>
        <w:r w:rsidR="00204784" w:rsidDel="00EE2159">
          <w:rPr>
            <w:rFonts w:ascii="Times New Roman" w:hAnsi="Times New Roman" w:cs="Times New Roman"/>
            <w:color w:val="000000"/>
          </w:rPr>
          <w:delText xml:space="preserve"> genome-wide approaches to conservation efforts</w:delText>
        </w:r>
        <w:r w:rsidR="005B4CA9" w:rsidDel="00EE2159">
          <w:rPr>
            <w:rFonts w:ascii="Times New Roman" w:hAnsi="Times New Roman" w:cs="Times New Roman"/>
            <w:color w:val="000000"/>
          </w:rPr>
          <w:delText xml:space="preserve"> </w:delText>
        </w:r>
        <w:r w:rsidR="00204784" w:rsidDel="00EE2159">
          <w:rPr>
            <w:rFonts w:ascii="Times New Roman" w:hAnsi="Times New Roman" w:cs="Times New Roman"/>
            <w:color w:val="000000"/>
          </w:rPr>
          <w:delText xml:space="preserve">remain beneficial for at-risk species (Kardos et al., 2021). </w:delText>
        </w:r>
        <w:r w:rsidR="00A269B1" w:rsidDel="00EE2159">
          <w:rPr>
            <w:rFonts w:ascii="Times New Roman" w:hAnsi="Times New Roman" w:cs="Times New Roman"/>
            <w:color w:val="000000"/>
          </w:rPr>
          <w:delText xml:space="preserve">Using these approaches to identify inbred populations, efforts can then be made to artificially introduce genetic variation through outbreeding programs. </w:delText>
        </w:r>
        <w:r w:rsidR="00171358" w:rsidDel="00EE2159">
          <w:rPr>
            <w:rFonts w:ascii="Times New Roman" w:hAnsi="Times New Roman" w:cs="Times New Roman"/>
            <w:color w:val="000000"/>
          </w:rPr>
          <w:delText xml:space="preserve">Though </w:delText>
        </w:r>
        <w:r w:rsidR="00B67DB0" w:rsidDel="00EE2159">
          <w:rPr>
            <w:rFonts w:ascii="Times New Roman" w:hAnsi="Times New Roman" w:cs="Times New Roman"/>
            <w:color w:val="000000"/>
          </w:rPr>
          <w:delText xml:space="preserve">evidence of reduced variation should be obtained before </w:delText>
        </w:r>
        <w:r w:rsidR="00171358" w:rsidDel="00EE2159">
          <w:rPr>
            <w:rFonts w:ascii="Times New Roman" w:hAnsi="Times New Roman" w:cs="Times New Roman"/>
            <w:color w:val="000000"/>
          </w:rPr>
          <w:delText xml:space="preserve">hybridizing these populations </w:delText>
        </w:r>
        <w:r w:rsidR="00B67DB0" w:rsidDel="00EE2159">
          <w:rPr>
            <w:rFonts w:ascii="Times New Roman" w:hAnsi="Times New Roman" w:cs="Times New Roman"/>
            <w:color w:val="000000"/>
          </w:rPr>
          <w:delText>to avoid outbreeding depression</w:delText>
        </w:r>
        <w:r w:rsidR="007A2E0A" w:rsidDel="00EE2159">
          <w:rPr>
            <w:rFonts w:ascii="Times New Roman" w:hAnsi="Times New Roman" w:cs="Times New Roman"/>
            <w:color w:val="000000"/>
          </w:rPr>
          <w:delText xml:space="preserve"> (Edmands, 2007)</w:delText>
        </w:r>
        <w:r w:rsidR="00B67DB0" w:rsidDel="00EE2159">
          <w:rPr>
            <w:rFonts w:ascii="Times New Roman" w:hAnsi="Times New Roman" w:cs="Times New Roman"/>
            <w:color w:val="000000"/>
          </w:rPr>
          <w:delText xml:space="preserve">. </w:delText>
        </w:r>
        <w:commentRangeEnd w:id="312"/>
        <w:r w:rsidR="00151AE2" w:rsidDel="00EE2159">
          <w:rPr>
            <w:rStyle w:val="CommentReference"/>
          </w:rPr>
          <w:commentReference w:id="312"/>
        </w:r>
      </w:del>
      <w:ins w:id="313" w:author="Hemstrom, William Beryl" w:date="2023-01-20T16:13:00Z">
        <w:r w:rsidR="00EE2159">
          <w:rPr>
            <w:rFonts w:ascii="Times New Roman" w:hAnsi="Times New Roman" w:cs="Times New Roman"/>
            <w:color w:val="000000"/>
          </w:rPr>
          <w:t xml:space="preserve"> </w:t>
        </w:r>
      </w:ins>
    </w:p>
    <w:p w14:paraId="493D3135" w14:textId="0BE83830" w:rsidR="00E7388E" w:rsidRDefault="00957F9B" w:rsidP="00EE2159">
      <w:pPr>
        <w:spacing w:line="480" w:lineRule="auto"/>
        <w:ind w:firstLine="720"/>
        <w:rPr>
          <w:rFonts w:ascii="Times New Roman" w:hAnsi="Times New Roman" w:cs="Times New Roman"/>
          <w:color w:val="000000"/>
        </w:rPr>
      </w:pPr>
      <w:r>
        <w:rPr>
          <w:rFonts w:ascii="Times New Roman" w:hAnsi="Times New Roman" w:cs="Times New Roman"/>
          <w:color w:val="000000"/>
        </w:rPr>
        <w:t xml:space="preserve">The importance of </w:t>
      </w:r>
      <w:r w:rsidR="00E267FA">
        <w:rPr>
          <w:rFonts w:ascii="Times New Roman" w:hAnsi="Times New Roman" w:cs="Times New Roman"/>
          <w:color w:val="000000"/>
        </w:rPr>
        <w:t>genetic diversity has become even greater as anthropogenic climate change has begun to alter relatively stable ecosystems</w:t>
      </w:r>
      <w:del w:id="314" w:author="Hemstrom, William Beryl" w:date="2023-01-20T16:14:00Z">
        <w:r w:rsidR="00E267FA" w:rsidDel="00EE2159">
          <w:rPr>
            <w:rFonts w:ascii="Times New Roman" w:hAnsi="Times New Roman" w:cs="Times New Roman"/>
            <w:color w:val="000000"/>
          </w:rPr>
          <w:delText>.</w:delText>
        </w:r>
        <w:r w:rsidR="00714FB8" w:rsidDel="00EE2159">
          <w:rPr>
            <w:rFonts w:ascii="Times New Roman" w:hAnsi="Times New Roman" w:cs="Times New Roman"/>
            <w:color w:val="000000"/>
          </w:rPr>
          <w:delText xml:space="preserve"> </w:delText>
        </w:r>
        <w:r w:rsidR="00FF5E1E" w:rsidDel="00EE2159">
          <w:rPr>
            <w:rFonts w:ascii="Times New Roman" w:hAnsi="Times New Roman" w:cs="Times New Roman"/>
            <w:color w:val="000000"/>
          </w:rPr>
          <w:delText>With</w:delText>
        </w:r>
        <w:r w:rsidR="00E7388E" w:rsidRPr="005D4FE8" w:rsidDel="00EE2159">
          <w:rPr>
            <w:rFonts w:ascii="Times New Roman" w:hAnsi="Times New Roman" w:cs="Times New Roman"/>
            <w:color w:val="000000"/>
          </w:rPr>
          <w:delText xml:space="preserve"> changing climate</w:delText>
        </w:r>
        <w:r w:rsidR="00894030" w:rsidDel="00EE2159">
          <w:rPr>
            <w:rFonts w:ascii="Times New Roman" w:hAnsi="Times New Roman" w:cs="Times New Roman"/>
            <w:color w:val="000000"/>
          </w:rPr>
          <w:delText>s</w:delText>
        </w:r>
        <w:r w:rsidR="00BA3F97" w:rsidDel="00EE2159">
          <w:rPr>
            <w:rFonts w:ascii="Times New Roman" w:hAnsi="Times New Roman" w:cs="Times New Roman"/>
            <w:color w:val="000000"/>
          </w:rPr>
          <w:delText xml:space="preserve">, </w:delText>
        </w:r>
        <w:r w:rsidR="0016379C" w:rsidDel="00EE2159">
          <w:rPr>
            <w:rFonts w:ascii="Times New Roman" w:hAnsi="Times New Roman" w:cs="Times New Roman"/>
            <w:color w:val="000000"/>
          </w:rPr>
          <w:delText>many</w:delText>
        </w:r>
      </w:del>
      <w:ins w:id="315" w:author="Hemstrom, William Beryl" w:date="2023-01-20T16:14:00Z">
        <w:r w:rsidR="00EE2159">
          <w:rPr>
            <w:rFonts w:ascii="Times New Roman" w:hAnsi="Times New Roman" w:cs="Times New Roman"/>
            <w:color w:val="000000"/>
          </w:rPr>
          <w:t>, causing</w:t>
        </w:r>
      </w:ins>
      <w:r w:rsidR="0016379C">
        <w:rPr>
          <w:rFonts w:ascii="Times New Roman" w:hAnsi="Times New Roman" w:cs="Times New Roman"/>
          <w:color w:val="000000"/>
        </w:rPr>
        <w:t xml:space="preserve"> </w:t>
      </w:r>
      <w:del w:id="316" w:author="Hemstrom, William Beryl" w:date="2023-01-20T16:14:00Z">
        <w:r w:rsidR="0016379C" w:rsidDel="00EE2159">
          <w:rPr>
            <w:rFonts w:ascii="Times New Roman" w:hAnsi="Times New Roman" w:cs="Times New Roman"/>
            <w:color w:val="000000"/>
          </w:rPr>
          <w:delText xml:space="preserve">of these </w:delText>
        </w:r>
      </w:del>
      <w:ins w:id="317" w:author="Hemstrom, William Beryl" w:date="2023-01-20T16:14:00Z">
        <w:r w:rsidR="00EE2159">
          <w:rPr>
            <w:rFonts w:ascii="Times New Roman" w:hAnsi="Times New Roman" w:cs="Times New Roman"/>
            <w:color w:val="000000"/>
          </w:rPr>
          <w:t xml:space="preserve">many to </w:t>
        </w:r>
      </w:ins>
      <w:r w:rsidR="0016379C">
        <w:rPr>
          <w:rFonts w:ascii="Times New Roman" w:hAnsi="Times New Roman" w:cs="Times New Roman"/>
          <w:color w:val="000000"/>
        </w:rPr>
        <w:t xml:space="preserve">species </w:t>
      </w:r>
      <w:r w:rsidR="00FF5E1E">
        <w:rPr>
          <w:rFonts w:ascii="Times New Roman" w:hAnsi="Times New Roman" w:cs="Times New Roman"/>
          <w:color w:val="000000"/>
        </w:rPr>
        <w:t xml:space="preserve">face a significantly increased </w:t>
      </w:r>
      <w:del w:id="318" w:author="Hemstrom, William Beryl" w:date="2023-01-20T16:17:00Z">
        <w:r w:rsidR="00FF5E1E" w:rsidDel="00EE2159">
          <w:rPr>
            <w:rFonts w:ascii="Times New Roman" w:hAnsi="Times New Roman" w:cs="Times New Roman"/>
            <w:color w:val="000000"/>
          </w:rPr>
          <w:delText>risk of habitat loss</w:delText>
        </w:r>
      </w:del>
      <w:ins w:id="319" w:author="Hemstrom, William Beryl" w:date="2023-01-20T16:17:00Z">
        <w:r w:rsidR="00EE2159">
          <w:rPr>
            <w:rFonts w:ascii="Times New Roman" w:hAnsi="Times New Roman" w:cs="Times New Roman"/>
            <w:color w:val="000000"/>
          </w:rPr>
          <w:t>environmental change</w:t>
        </w:r>
      </w:ins>
      <w:r w:rsidR="00FF5E1E">
        <w:rPr>
          <w:rFonts w:ascii="Times New Roman" w:hAnsi="Times New Roman" w:cs="Times New Roman"/>
          <w:color w:val="000000"/>
        </w:rPr>
        <w:t xml:space="preserve"> </w:t>
      </w:r>
      <w:del w:id="320" w:author="Hemstrom, William Beryl" w:date="2023-01-20T16:17:00Z">
        <w:r w:rsidR="00E7388E" w:rsidRPr="005D4FE8" w:rsidDel="00EE2159">
          <w:rPr>
            <w:rFonts w:ascii="Times New Roman" w:hAnsi="Times New Roman" w:cs="Times New Roman"/>
            <w:color w:val="000000"/>
          </w:rPr>
          <w:delText xml:space="preserve">(Havril et al., </w:delText>
        </w:r>
        <w:r w:rsidR="00D90348" w:rsidDel="00EE2159">
          <w:rPr>
            <w:rFonts w:ascii="Times New Roman" w:hAnsi="Times New Roman" w:cs="Times New Roman"/>
            <w:color w:val="000000"/>
          </w:rPr>
          <w:delText>2018</w:delText>
        </w:r>
        <w:r w:rsidR="00E7388E" w:rsidRPr="005D4FE8" w:rsidDel="00EE2159">
          <w:rPr>
            <w:rFonts w:ascii="Times New Roman" w:hAnsi="Times New Roman" w:cs="Times New Roman"/>
            <w:color w:val="000000"/>
          </w:rPr>
          <w:delText>)</w:delText>
        </w:r>
      </w:del>
      <w:del w:id="321" w:author="Hemstrom, William Beryl" w:date="2023-01-20T16:14:00Z">
        <w:r w:rsidR="00E267FA" w:rsidDel="00EE2159">
          <w:rPr>
            <w:rFonts w:ascii="Times New Roman" w:hAnsi="Times New Roman" w:cs="Times New Roman"/>
            <w:color w:val="000000"/>
          </w:rPr>
          <w:delText xml:space="preserve">. </w:delText>
        </w:r>
        <w:r w:rsidR="006162E5" w:rsidDel="00EE2159">
          <w:rPr>
            <w:rFonts w:ascii="Times New Roman" w:hAnsi="Times New Roman" w:cs="Times New Roman"/>
            <w:color w:val="000000"/>
          </w:rPr>
          <w:delText xml:space="preserve">The </w:delText>
        </w:r>
        <w:r w:rsidR="00BD5BB2" w:rsidDel="00EE2159">
          <w:rPr>
            <w:rFonts w:ascii="Times New Roman" w:hAnsi="Times New Roman" w:cs="Times New Roman"/>
            <w:color w:val="000000"/>
          </w:rPr>
          <w:delText xml:space="preserve">rapid </w:delText>
        </w:r>
        <w:r w:rsidR="006162E5" w:rsidDel="00EE2159">
          <w:rPr>
            <w:rFonts w:ascii="Times New Roman" w:hAnsi="Times New Roman" w:cs="Times New Roman"/>
            <w:color w:val="000000"/>
          </w:rPr>
          <w:delText xml:space="preserve">pace of this </w:delText>
        </w:r>
        <w:r w:rsidR="00BD5BB2" w:rsidDel="00EE2159">
          <w:rPr>
            <w:rFonts w:ascii="Times New Roman" w:hAnsi="Times New Roman" w:cs="Times New Roman"/>
            <w:color w:val="000000"/>
          </w:rPr>
          <w:delText xml:space="preserve">modern </w:delText>
        </w:r>
        <w:r w:rsidR="006162E5" w:rsidDel="00EE2159">
          <w:rPr>
            <w:rFonts w:ascii="Times New Roman" w:hAnsi="Times New Roman" w:cs="Times New Roman"/>
            <w:color w:val="000000"/>
          </w:rPr>
          <w:delText>habitat loss</w:delText>
        </w:r>
        <w:r w:rsidR="00E267FA" w:rsidDel="00EE2159">
          <w:rPr>
            <w:rFonts w:ascii="Times New Roman" w:hAnsi="Times New Roman" w:cs="Times New Roman"/>
            <w:color w:val="000000"/>
          </w:rPr>
          <w:delText xml:space="preserve"> </w:delText>
        </w:r>
        <w:r w:rsidR="00BD5BB2" w:rsidDel="00EE2159">
          <w:rPr>
            <w:rFonts w:ascii="Times New Roman" w:hAnsi="Times New Roman" w:cs="Times New Roman"/>
            <w:color w:val="000000"/>
          </w:rPr>
          <w:delText xml:space="preserve">is </w:delText>
        </w:r>
        <w:r w:rsidR="00716E15" w:rsidDel="00EE2159">
          <w:rPr>
            <w:rFonts w:ascii="Times New Roman" w:hAnsi="Times New Roman" w:cs="Times New Roman"/>
            <w:color w:val="000000"/>
          </w:rPr>
          <w:delText>concerning</w:delText>
        </w:r>
      </w:del>
      <w:del w:id="322" w:author="Hemstrom, William Beryl" w:date="2023-01-20T16:17:00Z">
        <w:r w:rsidR="00716E15" w:rsidDel="00EE2159">
          <w:rPr>
            <w:rFonts w:ascii="Times New Roman" w:hAnsi="Times New Roman" w:cs="Times New Roman"/>
            <w:color w:val="000000"/>
          </w:rPr>
          <w:delText xml:space="preserve"> </w:delText>
        </w:r>
      </w:del>
      <w:ins w:id="323" w:author="Hemstrom, William Beryl" w:date="2023-01-20T16:15:00Z">
        <w:r w:rsidR="00EE2159">
          <w:rPr>
            <w:rFonts w:ascii="Times New Roman" w:hAnsi="Times New Roman" w:cs="Times New Roman"/>
            <w:color w:val="000000"/>
          </w:rPr>
          <w:t xml:space="preserve">that </w:t>
        </w:r>
      </w:ins>
      <w:ins w:id="324" w:author="Hemstrom, William Beryl" w:date="2023-01-20T16:16:00Z">
        <w:r w:rsidR="00EE2159">
          <w:rPr>
            <w:rFonts w:ascii="Times New Roman" w:hAnsi="Times New Roman" w:cs="Times New Roman"/>
            <w:color w:val="000000"/>
          </w:rPr>
          <w:t>they</w:t>
        </w:r>
      </w:ins>
      <w:ins w:id="325" w:author="Hemstrom, William Beryl" w:date="2023-01-20T16:15:00Z">
        <w:r w:rsidR="00EE2159">
          <w:rPr>
            <w:rFonts w:ascii="Times New Roman" w:hAnsi="Times New Roman" w:cs="Times New Roman"/>
            <w:color w:val="000000"/>
          </w:rPr>
          <w:t xml:space="preserve"> may not </w:t>
        </w:r>
      </w:ins>
      <w:del w:id="326" w:author="Hemstrom, William Beryl" w:date="2023-01-20T16:15:00Z">
        <w:r w:rsidR="00FB3DF4" w:rsidDel="00EE2159">
          <w:rPr>
            <w:rFonts w:ascii="Times New Roman" w:hAnsi="Times New Roman" w:cs="Times New Roman"/>
            <w:color w:val="000000"/>
          </w:rPr>
          <w:delText>whether</w:delText>
        </w:r>
        <w:r w:rsidR="00716E15" w:rsidDel="00EE2159">
          <w:rPr>
            <w:rFonts w:ascii="Times New Roman" w:hAnsi="Times New Roman" w:cs="Times New Roman"/>
            <w:color w:val="000000"/>
          </w:rPr>
          <w:delText xml:space="preserve"> species will </w:delText>
        </w:r>
      </w:del>
      <w:r w:rsidR="00716E15">
        <w:rPr>
          <w:rFonts w:ascii="Times New Roman" w:hAnsi="Times New Roman" w:cs="Times New Roman"/>
          <w:color w:val="000000"/>
        </w:rPr>
        <w:t>be able to adapt</w:t>
      </w:r>
      <w:ins w:id="327" w:author="Hemstrom, William Beryl" w:date="2023-01-20T16:17:00Z">
        <w:r w:rsidR="00EE2159">
          <w:rPr>
            <w:rFonts w:ascii="Times New Roman" w:hAnsi="Times New Roman" w:cs="Times New Roman"/>
            <w:color w:val="000000"/>
          </w:rPr>
          <w:t xml:space="preserve"> to</w:t>
        </w:r>
      </w:ins>
      <w:r w:rsidR="00716E15">
        <w:rPr>
          <w:rFonts w:ascii="Times New Roman" w:hAnsi="Times New Roman" w:cs="Times New Roman"/>
          <w:color w:val="000000"/>
        </w:rPr>
        <w:t xml:space="preserve"> quickly enough</w:t>
      </w:r>
      <w:ins w:id="328" w:author="Hemstrom, William Beryl" w:date="2023-01-20T16:15:00Z">
        <w:r w:rsidR="00EE2159">
          <w:rPr>
            <w:rFonts w:ascii="Times New Roman" w:hAnsi="Times New Roman" w:cs="Times New Roman"/>
            <w:color w:val="000000"/>
          </w:rPr>
          <w:t xml:space="preserve"> to persist</w:t>
        </w:r>
      </w:ins>
      <w:ins w:id="329" w:author="Hemstrom, William Beryl" w:date="2023-01-20T16:17:00Z">
        <w:r w:rsidR="00EE2159">
          <w:rPr>
            <w:rFonts w:ascii="Times New Roman" w:hAnsi="Times New Roman" w:cs="Times New Roman"/>
            <w:color w:val="000000"/>
          </w:rPr>
          <w:t xml:space="preserve"> </w:t>
        </w:r>
        <w:r w:rsidR="00EE2159" w:rsidRPr="005D4FE8">
          <w:rPr>
            <w:rFonts w:ascii="Times New Roman" w:hAnsi="Times New Roman" w:cs="Times New Roman"/>
            <w:color w:val="000000"/>
          </w:rPr>
          <w:t>(</w:t>
        </w:r>
        <w:proofErr w:type="spellStart"/>
        <w:r w:rsidR="00EE2159" w:rsidRPr="005D4FE8">
          <w:rPr>
            <w:rFonts w:ascii="Times New Roman" w:hAnsi="Times New Roman" w:cs="Times New Roman"/>
            <w:color w:val="000000"/>
          </w:rPr>
          <w:t>Havril</w:t>
        </w:r>
        <w:proofErr w:type="spellEnd"/>
        <w:r w:rsidR="00EE2159" w:rsidRPr="005D4FE8">
          <w:rPr>
            <w:rFonts w:ascii="Times New Roman" w:hAnsi="Times New Roman" w:cs="Times New Roman"/>
            <w:color w:val="000000"/>
          </w:rPr>
          <w:t xml:space="preserve"> et al., </w:t>
        </w:r>
        <w:r w:rsidR="00EE2159">
          <w:rPr>
            <w:rFonts w:ascii="Times New Roman" w:hAnsi="Times New Roman" w:cs="Times New Roman"/>
            <w:color w:val="000000"/>
          </w:rPr>
          <w:t>2018</w:t>
        </w:r>
        <w:r w:rsidR="00EE2159" w:rsidRPr="005D4FE8">
          <w:rPr>
            <w:rFonts w:ascii="Times New Roman" w:hAnsi="Times New Roman" w:cs="Times New Roman"/>
            <w:color w:val="000000"/>
          </w:rPr>
          <w:t>)</w:t>
        </w:r>
      </w:ins>
      <w:r w:rsidR="00716E15">
        <w:rPr>
          <w:rFonts w:ascii="Times New Roman" w:hAnsi="Times New Roman" w:cs="Times New Roman"/>
          <w:color w:val="000000"/>
        </w:rPr>
        <w:t xml:space="preserve">. </w:t>
      </w:r>
      <w:ins w:id="330" w:author="Hemstrom, William Beryl" w:date="2023-01-20T16:17:00Z">
        <w:r w:rsidR="00EE2159">
          <w:rPr>
            <w:rFonts w:ascii="Times New Roman" w:hAnsi="Times New Roman" w:cs="Times New Roman"/>
            <w:color w:val="000000"/>
          </w:rPr>
          <w:t>Thankfully, s</w:t>
        </w:r>
      </w:ins>
      <w:del w:id="331" w:author="Hemstrom, William Beryl" w:date="2023-01-20T16:17:00Z">
        <w:r w:rsidR="00716E15" w:rsidDel="00EE2159">
          <w:rPr>
            <w:rFonts w:ascii="Times New Roman" w:hAnsi="Times New Roman" w:cs="Times New Roman"/>
            <w:color w:val="000000"/>
          </w:rPr>
          <w:delText>S</w:delText>
        </w:r>
      </w:del>
      <w:r w:rsidR="00716E15">
        <w:rPr>
          <w:rFonts w:ascii="Times New Roman" w:hAnsi="Times New Roman" w:cs="Times New Roman"/>
          <w:color w:val="000000"/>
        </w:rPr>
        <w:t>ome species have shown the ability to rapidly evolve due to intense selective pressure</w:t>
      </w:r>
      <w:r w:rsidR="00FD6087">
        <w:rPr>
          <w:rFonts w:ascii="Times New Roman" w:hAnsi="Times New Roman" w:cs="Times New Roman"/>
          <w:color w:val="000000"/>
        </w:rPr>
        <w:t xml:space="preserve"> (</w:t>
      </w:r>
      <w:proofErr w:type="spellStart"/>
      <w:r w:rsidR="00FD6087">
        <w:rPr>
          <w:rFonts w:ascii="Times New Roman" w:hAnsi="Times New Roman" w:cs="Times New Roman"/>
          <w:color w:val="000000"/>
        </w:rPr>
        <w:t>Berteaux</w:t>
      </w:r>
      <w:proofErr w:type="spellEnd"/>
      <w:r w:rsidR="00FD6087">
        <w:rPr>
          <w:rFonts w:ascii="Times New Roman" w:hAnsi="Times New Roman" w:cs="Times New Roman"/>
          <w:color w:val="000000"/>
        </w:rPr>
        <w:t xml:space="preserve"> et al., 2004)</w:t>
      </w:r>
      <w:r w:rsidR="00716E15">
        <w:rPr>
          <w:rFonts w:ascii="Times New Roman" w:hAnsi="Times New Roman" w:cs="Times New Roman"/>
          <w:color w:val="000000"/>
        </w:rPr>
        <w:t xml:space="preserve">, </w:t>
      </w:r>
      <w:del w:id="332" w:author="Hemstrom, William Beryl" w:date="2023-01-20T16:17:00Z">
        <w:r w:rsidR="00716E15" w:rsidDel="00EE2159">
          <w:rPr>
            <w:rFonts w:ascii="Times New Roman" w:hAnsi="Times New Roman" w:cs="Times New Roman"/>
            <w:color w:val="000000"/>
          </w:rPr>
          <w:delText>b</w:delText>
        </w:r>
        <w:r w:rsidR="00E267FA" w:rsidDel="00EE2159">
          <w:rPr>
            <w:rFonts w:ascii="Times New Roman" w:hAnsi="Times New Roman" w:cs="Times New Roman"/>
            <w:color w:val="000000"/>
          </w:rPr>
          <w:delText xml:space="preserve">ut </w:delText>
        </w:r>
      </w:del>
      <w:ins w:id="333" w:author="Hemstrom, William Beryl" w:date="2023-01-20T16:17:00Z">
        <w:r w:rsidR="00EE2159">
          <w:rPr>
            <w:rFonts w:ascii="Times New Roman" w:hAnsi="Times New Roman" w:cs="Times New Roman"/>
            <w:color w:val="000000"/>
          </w:rPr>
          <w:t xml:space="preserve">but </w:t>
        </w:r>
      </w:ins>
      <w:r w:rsidR="00716E15">
        <w:rPr>
          <w:rFonts w:ascii="Times New Roman" w:hAnsi="Times New Roman" w:cs="Times New Roman"/>
          <w:color w:val="000000"/>
        </w:rPr>
        <w:t xml:space="preserve">this ability </w:t>
      </w:r>
      <w:del w:id="334" w:author="Hemstrom, William Beryl" w:date="2023-01-20T16:18:00Z">
        <w:r w:rsidR="00716E15" w:rsidDel="00EE2159">
          <w:rPr>
            <w:rFonts w:ascii="Times New Roman" w:hAnsi="Times New Roman" w:cs="Times New Roman"/>
            <w:color w:val="000000"/>
          </w:rPr>
          <w:delText xml:space="preserve">can </w:delText>
        </w:r>
      </w:del>
      <w:ins w:id="335" w:author="Hemstrom, William Beryl" w:date="2023-01-20T16:18:00Z">
        <w:r w:rsidR="00EE2159">
          <w:rPr>
            <w:rFonts w:ascii="Times New Roman" w:hAnsi="Times New Roman" w:cs="Times New Roman"/>
            <w:color w:val="000000"/>
          </w:rPr>
          <w:t xml:space="preserve">is likely </w:t>
        </w:r>
      </w:ins>
      <w:del w:id="336" w:author="Hemstrom, William Beryl" w:date="2023-01-20T16:18:00Z">
        <w:r w:rsidR="00716E15" w:rsidDel="00EE2159">
          <w:rPr>
            <w:rFonts w:ascii="Times New Roman" w:hAnsi="Times New Roman" w:cs="Times New Roman"/>
            <w:color w:val="000000"/>
          </w:rPr>
          <w:delText xml:space="preserve">be </w:delText>
        </w:r>
      </w:del>
      <w:r w:rsidR="00300B7B">
        <w:rPr>
          <w:rFonts w:ascii="Times New Roman" w:hAnsi="Times New Roman" w:cs="Times New Roman"/>
          <w:color w:val="000000"/>
        </w:rPr>
        <w:t>dependent</w:t>
      </w:r>
      <w:r w:rsidR="00716E15">
        <w:rPr>
          <w:rFonts w:ascii="Times New Roman" w:hAnsi="Times New Roman" w:cs="Times New Roman"/>
          <w:color w:val="000000"/>
        </w:rPr>
        <w:t xml:space="preserve"> on the genetic diversity of the </w:t>
      </w:r>
      <w:commentRangeStart w:id="337"/>
      <w:r w:rsidR="00716E15">
        <w:rPr>
          <w:rFonts w:ascii="Times New Roman" w:hAnsi="Times New Roman" w:cs="Times New Roman"/>
          <w:color w:val="000000"/>
        </w:rPr>
        <w:t>species</w:t>
      </w:r>
      <w:commentRangeEnd w:id="337"/>
      <w:r w:rsidR="00EE2159">
        <w:rPr>
          <w:rStyle w:val="CommentReference"/>
        </w:rPr>
        <w:commentReference w:id="337"/>
      </w:r>
      <w:ins w:id="338" w:author="Hemstrom, William Beryl" w:date="2023-01-20T16:19:00Z">
        <w:r w:rsidR="00EE2159">
          <w:rPr>
            <w:rFonts w:ascii="Times New Roman" w:hAnsi="Times New Roman" w:cs="Times New Roman"/>
            <w:color w:val="000000"/>
          </w:rPr>
          <w:t xml:space="preserve"> and therefore</w:t>
        </w:r>
      </w:ins>
      <w:del w:id="339" w:author="Hemstrom, William Beryl" w:date="2023-01-20T16:19:00Z">
        <w:r w:rsidR="00716E15" w:rsidDel="00EE2159">
          <w:rPr>
            <w:rFonts w:ascii="Times New Roman" w:hAnsi="Times New Roman" w:cs="Times New Roman"/>
            <w:color w:val="000000"/>
          </w:rPr>
          <w:delText xml:space="preserve">. </w:delText>
        </w:r>
        <w:r w:rsidR="00FB3DF4" w:rsidDel="00EE2159">
          <w:rPr>
            <w:rFonts w:ascii="Times New Roman" w:hAnsi="Times New Roman" w:cs="Times New Roman"/>
            <w:color w:val="000000"/>
          </w:rPr>
          <w:delText>Thus,</w:delText>
        </w:r>
      </w:del>
      <w:r w:rsidR="00FB3DF4">
        <w:rPr>
          <w:rFonts w:ascii="Times New Roman" w:hAnsi="Times New Roman" w:cs="Times New Roman"/>
          <w:color w:val="000000"/>
        </w:rPr>
        <w:t xml:space="preserve"> c</w:t>
      </w:r>
      <w:r w:rsidR="00E267FA">
        <w:rPr>
          <w:rFonts w:ascii="Times New Roman" w:hAnsi="Times New Roman" w:cs="Times New Roman"/>
          <w:color w:val="000000"/>
        </w:rPr>
        <w:t>onservation</w:t>
      </w:r>
      <w:r w:rsidR="00E267FA" w:rsidRPr="005D4FE8">
        <w:rPr>
          <w:rFonts w:ascii="Times New Roman" w:hAnsi="Times New Roman" w:cs="Times New Roman"/>
          <w:color w:val="000000"/>
        </w:rPr>
        <w:t xml:space="preserve"> efforts of at-risk </w:t>
      </w:r>
      <w:r w:rsidR="00E267FA">
        <w:rPr>
          <w:rFonts w:ascii="Times New Roman" w:hAnsi="Times New Roman" w:cs="Times New Roman"/>
          <w:color w:val="000000"/>
        </w:rPr>
        <w:t>species</w:t>
      </w:r>
      <w:r w:rsidR="00E267FA" w:rsidRPr="005D4FE8">
        <w:rPr>
          <w:rFonts w:ascii="Times New Roman" w:hAnsi="Times New Roman" w:cs="Times New Roman"/>
          <w:color w:val="000000"/>
        </w:rPr>
        <w:t xml:space="preserve"> could be improved by increasing </w:t>
      </w:r>
      <w:ins w:id="340" w:author="Hemstrom, William Beryl" w:date="2023-01-20T16:18:00Z">
        <w:r w:rsidR="00EE2159">
          <w:rPr>
            <w:rFonts w:ascii="Times New Roman" w:hAnsi="Times New Roman" w:cs="Times New Roman"/>
            <w:color w:val="000000"/>
          </w:rPr>
          <w:t xml:space="preserve">genetic </w:t>
        </w:r>
      </w:ins>
      <w:r w:rsidR="00E267FA" w:rsidRPr="005D4FE8">
        <w:rPr>
          <w:rFonts w:ascii="Times New Roman" w:hAnsi="Times New Roman" w:cs="Times New Roman"/>
          <w:color w:val="000000"/>
        </w:rPr>
        <w:t xml:space="preserve">diversity within </w:t>
      </w:r>
      <w:del w:id="341" w:author="Hemstrom, William Beryl" w:date="2023-01-20T16:18:00Z">
        <w:r w:rsidR="00E267FA" w:rsidRPr="005D4FE8" w:rsidDel="00EE2159">
          <w:rPr>
            <w:rFonts w:ascii="Times New Roman" w:hAnsi="Times New Roman" w:cs="Times New Roman"/>
            <w:color w:val="000000"/>
          </w:rPr>
          <w:delText xml:space="preserve">the </w:delText>
        </w:r>
      </w:del>
      <w:r w:rsidR="00E267FA" w:rsidRPr="005D4FE8">
        <w:rPr>
          <w:rFonts w:ascii="Times New Roman" w:hAnsi="Times New Roman" w:cs="Times New Roman"/>
          <w:color w:val="000000"/>
        </w:rPr>
        <w:t>populations (</w:t>
      </w:r>
      <w:proofErr w:type="spellStart"/>
      <w:r w:rsidR="00E267FA">
        <w:rPr>
          <w:rFonts w:ascii="Times New Roman" w:hAnsi="Times New Roman" w:cs="Times New Roman"/>
          <w:color w:val="000000"/>
        </w:rPr>
        <w:t>Ellstrand</w:t>
      </w:r>
      <w:proofErr w:type="spellEnd"/>
      <w:r w:rsidR="00E267FA">
        <w:rPr>
          <w:rFonts w:ascii="Times New Roman" w:hAnsi="Times New Roman" w:cs="Times New Roman"/>
          <w:color w:val="000000"/>
        </w:rPr>
        <w:t xml:space="preserve"> and Elam, 1993; </w:t>
      </w:r>
      <w:r w:rsidR="00E267FA" w:rsidRPr="005D4FE8">
        <w:rPr>
          <w:rFonts w:ascii="Times New Roman" w:hAnsi="Times New Roman" w:cs="Times New Roman"/>
          <w:color w:val="000000"/>
        </w:rPr>
        <w:t xml:space="preserve">Reed and Frankham, 2003; </w:t>
      </w:r>
      <w:proofErr w:type="spellStart"/>
      <w:r w:rsidR="00E267FA" w:rsidRPr="005D4FE8">
        <w:rPr>
          <w:rFonts w:ascii="Times New Roman" w:hAnsi="Times New Roman" w:cs="Times New Roman"/>
          <w:color w:val="000000"/>
        </w:rPr>
        <w:t>Schierenbeck</w:t>
      </w:r>
      <w:proofErr w:type="spellEnd"/>
      <w:r w:rsidR="00E267FA" w:rsidRPr="005D4FE8">
        <w:rPr>
          <w:rFonts w:ascii="Times New Roman" w:hAnsi="Times New Roman" w:cs="Times New Roman"/>
          <w:color w:val="000000"/>
        </w:rPr>
        <w:t xml:space="preserve">, 2017). </w:t>
      </w:r>
      <w:ins w:id="342" w:author="Hemstrom, William Beryl" w:date="2023-01-20T16:19:00Z">
        <w:r w:rsidR="00EE2159">
          <w:rPr>
            <w:rFonts w:ascii="Times New Roman" w:hAnsi="Times New Roman" w:cs="Times New Roman"/>
            <w:color w:val="000000"/>
          </w:rPr>
          <w:t xml:space="preserve">Thus, information </w:t>
        </w:r>
      </w:ins>
      <w:ins w:id="343" w:author="Hemstrom, William Beryl" w:date="2023-01-20T16:20:00Z">
        <w:r w:rsidR="00EE2159">
          <w:rPr>
            <w:rFonts w:ascii="Times New Roman" w:hAnsi="Times New Roman" w:cs="Times New Roman"/>
            <w:color w:val="000000"/>
          </w:rPr>
          <w:t xml:space="preserve">on population </w:t>
        </w:r>
      </w:ins>
      <w:ins w:id="344" w:author="Hemstrom, William Beryl" w:date="2023-01-20T16:19:00Z">
        <w:r w:rsidR="00EE2159">
          <w:rPr>
            <w:rFonts w:ascii="Times New Roman" w:hAnsi="Times New Roman" w:cs="Times New Roman"/>
            <w:color w:val="000000"/>
          </w:rPr>
          <w:t xml:space="preserve">genetic </w:t>
        </w:r>
      </w:ins>
      <w:ins w:id="345" w:author="Hemstrom, William Beryl" w:date="2023-01-20T16:20:00Z">
        <w:r w:rsidR="00EE2159">
          <w:rPr>
            <w:rFonts w:ascii="Times New Roman" w:hAnsi="Times New Roman" w:cs="Times New Roman"/>
            <w:color w:val="000000"/>
          </w:rPr>
          <w:t xml:space="preserve">variability </w:t>
        </w:r>
      </w:ins>
      <w:ins w:id="346" w:author="Hemstrom, William Beryl" w:date="2023-01-20T16:19:00Z">
        <w:r w:rsidR="00EE2159">
          <w:rPr>
            <w:rFonts w:ascii="Times New Roman" w:hAnsi="Times New Roman" w:cs="Times New Roman"/>
            <w:color w:val="000000"/>
          </w:rPr>
          <w:t xml:space="preserve">is vital for </w:t>
        </w:r>
      </w:ins>
      <w:del w:id="347" w:author="Hemstrom, William Beryl" w:date="2023-01-20T16:19:00Z">
        <w:r w:rsidR="00FB3DF4" w:rsidDel="00EE2159">
          <w:rPr>
            <w:rFonts w:ascii="Times New Roman" w:hAnsi="Times New Roman" w:cs="Times New Roman"/>
            <w:color w:val="000000"/>
          </w:rPr>
          <w:delText>A</w:delText>
        </w:r>
      </w:del>
      <w:del w:id="348" w:author="Hemstrom, William Beryl" w:date="2023-01-20T16:20:00Z">
        <w:r w:rsidR="00FB3DF4" w:rsidDel="00EE2159">
          <w:rPr>
            <w:rFonts w:ascii="Times New Roman" w:hAnsi="Times New Roman" w:cs="Times New Roman"/>
            <w:color w:val="000000"/>
          </w:rPr>
          <w:delText>s</w:delText>
        </w:r>
        <w:r w:rsidR="00E267FA" w:rsidDel="00EE2159">
          <w:rPr>
            <w:rFonts w:ascii="Times New Roman" w:hAnsi="Times New Roman" w:cs="Times New Roman"/>
            <w:color w:val="000000"/>
          </w:rPr>
          <w:delText xml:space="preserve"> forest managers make </w:delText>
        </w:r>
      </w:del>
      <w:r w:rsidR="00E267FA">
        <w:rPr>
          <w:rFonts w:ascii="Times New Roman" w:hAnsi="Times New Roman" w:cs="Times New Roman"/>
          <w:color w:val="000000"/>
        </w:rPr>
        <w:t xml:space="preserve">conservation decisions </w:t>
      </w:r>
      <w:del w:id="349" w:author="Hemstrom, William Beryl" w:date="2023-01-20T16:20:00Z">
        <w:r w:rsidR="00E267FA" w:rsidDel="00EE2159">
          <w:rPr>
            <w:rFonts w:ascii="Times New Roman" w:hAnsi="Times New Roman" w:cs="Times New Roman"/>
            <w:color w:val="000000"/>
          </w:rPr>
          <w:delText>regarding</w:delText>
        </w:r>
      </w:del>
      <w:ins w:id="350" w:author="Hemstrom, William Beryl" w:date="2023-01-20T16:20:00Z">
        <w:r w:rsidR="00EE2159">
          <w:rPr>
            <w:rFonts w:ascii="Times New Roman" w:hAnsi="Times New Roman" w:cs="Times New Roman"/>
            <w:color w:val="000000"/>
          </w:rPr>
          <w:t>in species threatened my ecosystem changes in the coming decades.</w:t>
        </w:r>
      </w:ins>
      <w:r w:rsidR="00E267FA">
        <w:rPr>
          <w:rFonts w:ascii="Times New Roman" w:hAnsi="Times New Roman" w:cs="Times New Roman"/>
          <w:color w:val="000000"/>
        </w:rPr>
        <w:t xml:space="preserve"> </w:t>
      </w:r>
      <w:del w:id="351" w:author="Hemstrom, William Beryl" w:date="2023-01-20T16:20:00Z">
        <w:r w:rsidR="00E267FA" w:rsidDel="00EE2159">
          <w:rPr>
            <w:rFonts w:ascii="Times New Roman" w:hAnsi="Times New Roman" w:cs="Times New Roman"/>
            <w:color w:val="000000"/>
          </w:rPr>
          <w:delText>these ecosystems,</w:delText>
        </w:r>
      </w:del>
      <w:del w:id="352" w:author="Hemstrom, William Beryl" w:date="2023-01-20T16:19:00Z">
        <w:r w:rsidR="00E267FA" w:rsidDel="00EE2159">
          <w:rPr>
            <w:rFonts w:ascii="Times New Roman" w:hAnsi="Times New Roman" w:cs="Times New Roman"/>
            <w:color w:val="000000"/>
          </w:rPr>
          <w:delText xml:space="preserve"> genetic information is vital for the protection of many species</w:delText>
        </w:r>
      </w:del>
      <w:del w:id="353" w:author="Hemstrom, William Beryl" w:date="2023-01-20T16:20:00Z">
        <w:r w:rsidR="00E267FA" w:rsidDel="00EE2159">
          <w:rPr>
            <w:rFonts w:ascii="Times New Roman" w:hAnsi="Times New Roman" w:cs="Times New Roman"/>
            <w:color w:val="000000"/>
          </w:rPr>
          <w:delText>.</w:delText>
        </w:r>
      </w:del>
      <w:r w:rsidR="0016379C">
        <w:rPr>
          <w:rFonts w:ascii="Times New Roman" w:hAnsi="Times New Roman" w:cs="Times New Roman"/>
          <w:color w:val="000000"/>
        </w:rPr>
        <w:t xml:space="preserve"> </w:t>
      </w:r>
    </w:p>
    <w:p w14:paraId="6001D9DF" w14:textId="1D207E85" w:rsidR="00E267FA" w:rsidDel="00EE2159" w:rsidRDefault="00E267FA" w:rsidP="00E7388E">
      <w:pPr>
        <w:spacing w:line="480" w:lineRule="auto"/>
        <w:ind w:firstLine="720"/>
        <w:rPr>
          <w:del w:id="354" w:author="Hemstrom, William Beryl" w:date="2023-01-20T16:21:00Z"/>
          <w:rFonts w:ascii="Times New Roman" w:hAnsi="Times New Roman" w:cs="Times New Roman"/>
          <w:color w:val="000000"/>
        </w:rPr>
      </w:pPr>
      <w:commentRangeStart w:id="355"/>
    </w:p>
    <w:p w14:paraId="1ECEBC1D" w14:textId="2DA80F12" w:rsidR="00E267FA" w:rsidRPr="00E267FA" w:rsidDel="00EE2159" w:rsidRDefault="00E267FA" w:rsidP="00E267FA">
      <w:pPr>
        <w:spacing w:line="480" w:lineRule="auto"/>
        <w:rPr>
          <w:del w:id="356" w:author="Hemstrom, William Beryl" w:date="2023-01-20T16:21:00Z"/>
          <w:rFonts w:ascii="Times New Roman" w:hAnsi="Times New Roman" w:cs="Times New Roman"/>
          <w:color w:val="000000"/>
          <w:u w:val="single"/>
        </w:rPr>
      </w:pPr>
      <w:del w:id="357" w:author="Hemstrom, William Beryl" w:date="2023-01-20T16:21:00Z">
        <w:r w:rsidRPr="00E267FA" w:rsidDel="00EE2159">
          <w:rPr>
            <w:rFonts w:ascii="Times New Roman" w:hAnsi="Times New Roman" w:cs="Times New Roman"/>
            <w:color w:val="000000"/>
            <w:u w:val="single"/>
          </w:rPr>
          <w:delText>Sarraceniaceae</w:delText>
        </w:r>
      </w:del>
    </w:p>
    <w:p w14:paraId="4B95A714" w14:textId="2BA9E024" w:rsidR="00E7388E" w:rsidRPr="000258A8" w:rsidRDefault="00E7388E" w:rsidP="000258A8">
      <w:pPr>
        <w:spacing w:line="480" w:lineRule="auto"/>
        <w:ind w:firstLine="720"/>
        <w:rPr>
          <w:rFonts w:ascii="Times New Roman" w:hAnsi="Times New Roman" w:cs="Times New Roman"/>
          <w:color w:val="000000"/>
          <w:rPrChange w:id="358" w:author="Hemstrom, William Beryl" w:date="2023-01-20T17:09:00Z">
            <w:rPr>
              <w:rFonts w:ascii="Times New Roman" w:hAnsi="Times New Roman" w:cs="Times New Roman"/>
            </w:rPr>
          </w:rPrChange>
        </w:rPr>
      </w:pPr>
      <w:r>
        <w:rPr>
          <w:rFonts w:ascii="Times New Roman" w:hAnsi="Times New Roman" w:cs="Times New Roman"/>
          <w:color w:val="000000"/>
        </w:rPr>
        <w:t>T</w:t>
      </w:r>
      <w:r w:rsidRPr="005D4FE8">
        <w:rPr>
          <w:rFonts w:ascii="Times New Roman" w:hAnsi="Times New Roman" w:cs="Times New Roman"/>
          <w:color w:val="000000"/>
        </w:rPr>
        <w:t>he Sarraceniaceae</w:t>
      </w:r>
      <w:r>
        <w:rPr>
          <w:rFonts w:ascii="Times New Roman" w:hAnsi="Times New Roman" w:cs="Times New Roman"/>
          <w:color w:val="000000"/>
        </w:rPr>
        <w:t xml:space="preserve"> </w:t>
      </w:r>
      <w:commentRangeEnd w:id="355"/>
      <w:r w:rsidR="00EE2159">
        <w:rPr>
          <w:rStyle w:val="CommentReference"/>
        </w:rPr>
        <w:commentReference w:id="355"/>
      </w:r>
      <w:r w:rsidRPr="005D4FE8">
        <w:rPr>
          <w:rFonts w:ascii="Times New Roman" w:hAnsi="Times New Roman" w:cs="Times New Roman"/>
          <w:color w:val="000000"/>
        </w:rPr>
        <w:t>consist</w:t>
      </w:r>
      <w:r>
        <w:rPr>
          <w:rFonts w:ascii="Times New Roman" w:hAnsi="Times New Roman" w:cs="Times New Roman"/>
          <w:color w:val="000000"/>
        </w:rPr>
        <w:t>s</w:t>
      </w:r>
      <w:r w:rsidRPr="005D4FE8">
        <w:rPr>
          <w:rFonts w:ascii="Times New Roman" w:hAnsi="Times New Roman" w:cs="Times New Roman"/>
          <w:color w:val="000000"/>
        </w:rPr>
        <w:t xml:space="preserve"> of three carnivorous genera: </w:t>
      </w:r>
      <w:proofErr w:type="spellStart"/>
      <w:r w:rsidRPr="005D4FE8">
        <w:rPr>
          <w:rFonts w:ascii="Times New Roman" w:hAnsi="Times New Roman" w:cs="Times New Roman"/>
          <w:i/>
          <w:iCs/>
          <w:color w:val="000000"/>
        </w:rPr>
        <w:t>Heliamphora</w:t>
      </w:r>
      <w:proofErr w:type="spellEnd"/>
      <w:r w:rsidRPr="005D4FE8">
        <w:rPr>
          <w:rFonts w:ascii="Times New Roman" w:hAnsi="Times New Roman" w:cs="Times New Roman"/>
          <w:color w:val="000000"/>
        </w:rPr>
        <w:t xml:space="preserve"> in Venezuela, </w:t>
      </w:r>
      <w:r w:rsidRPr="005D4FE8">
        <w:rPr>
          <w:rFonts w:ascii="Times New Roman" w:hAnsi="Times New Roman" w:cs="Times New Roman"/>
          <w:i/>
          <w:iCs/>
          <w:color w:val="000000"/>
        </w:rPr>
        <w:t>Sarracenia</w:t>
      </w:r>
      <w:r w:rsidRPr="005D4FE8">
        <w:rPr>
          <w:rFonts w:ascii="Times New Roman" w:hAnsi="Times New Roman" w:cs="Times New Roman"/>
          <w:color w:val="000000"/>
        </w:rPr>
        <w:t xml:space="preserve"> in the eastern United States, and </w:t>
      </w:r>
      <w:r w:rsidRPr="005D4FE8">
        <w:rPr>
          <w:rFonts w:ascii="Times New Roman" w:hAnsi="Times New Roman" w:cs="Times New Roman"/>
          <w:i/>
          <w:iCs/>
          <w:color w:val="000000"/>
        </w:rPr>
        <w:t>Darlingtonia</w:t>
      </w:r>
      <w:r w:rsidRPr="005D4FE8">
        <w:rPr>
          <w:rFonts w:ascii="Times New Roman" w:hAnsi="Times New Roman" w:cs="Times New Roman"/>
          <w:color w:val="000000"/>
        </w:rPr>
        <w:t xml:space="preserve"> in Northern California and Oregon. Due to the geographical distribution of the Sarraceniaceae, evolutionary relationships between the genera are still not fully understood (Ellison et al., 2005). The </w:t>
      </w:r>
      <w:r w:rsidR="003350D3">
        <w:rPr>
          <w:rFonts w:ascii="Times New Roman" w:hAnsi="Times New Roman" w:cs="Times New Roman"/>
          <w:color w:val="000000"/>
        </w:rPr>
        <w:t>lone</w:t>
      </w:r>
      <w:ins w:id="359" w:author="Hemstrom, William Beryl" w:date="2023-01-20T16:22:00Z">
        <w:r w:rsidR="00EE2159">
          <w:rPr>
            <w:rFonts w:ascii="Times New Roman" w:hAnsi="Times New Roman" w:cs="Times New Roman"/>
            <w:color w:val="000000"/>
          </w:rPr>
          <w:t>, scarcely distributed</w:t>
        </w:r>
      </w:ins>
      <w:r w:rsidR="005E039D">
        <w:rPr>
          <w:rFonts w:ascii="Times New Roman" w:hAnsi="Times New Roman" w:cs="Times New Roman"/>
          <w:color w:val="000000"/>
        </w:rPr>
        <w:t xml:space="preserve"> </w:t>
      </w:r>
      <w:r w:rsidR="00DE6BD3">
        <w:rPr>
          <w:rFonts w:ascii="Times New Roman" w:hAnsi="Times New Roman" w:cs="Times New Roman"/>
          <w:color w:val="000000"/>
        </w:rPr>
        <w:t xml:space="preserve">taxon within the Sarraceniaceae </w:t>
      </w:r>
      <w:commentRangeStart w:id="360"/>
      <w:del w:id="361" w:author="Hemstrom, William Beryl" w:date="2023-01-20T16:22:00Z">
        <w:r w:rsidR="003350D3" w:rsidDel="00EE2159">
          <w:rPr>
            <w:rFonts w:ascii="Times New Roman" w:hAnsi="Times New Roman" w:cs="Times New Roman"/>
            <w:color w:val="000000"/>
          </w:rPr>
          <w:delText>limited to the</w:delText>
        </w:r>
      </w:del>
      <w:ins w:id="362" w:author="Hemstrom, William Beryl" w:date="2023-01-20T16:22:00Z">
        <w:r w:rsidR="00EE2159">
          <w:rPr>
            <w:rFonts w:ascii="Times New Roman" w:hAnsi="Times New Roman" w:cs="Times New Roman"/>
            <w:color w:val="000000"/>
          </w:rPr>
          <w:t>on the</w:t>
        </w:r>
      </w:ins>
      <w:r w:rsidR="003350D3">
        <w:rPr>
          <w:rFonts w:ascii="Times New Roman" w:hAnsi="Times New Roman" w:cs="Times New Roman"/>
          <w:color w:val="000000"/>
        </w:rPr>
        <w:t xml:space="preserve"> </w:t>
      </w:r>
      <w:commentRangeEnd w:id="360"/>
      <w:r w:rsidR="00EE2159">
        <w:rPr>
          <w:rStyle w:val="CommentReference"/>
        </w:rPr>
        <w:commentReference w:id="360"/>
      </w:r>
      <w:r w:rsidR="003350D3">
        <w:rPr>
          <w:rFonts w:ascii="Times New Roman" w:hAnsi="Times New Roman" w:cs="Times New Roman"/>
          <w:color w:val="000000"/>
        </w:rPr>
        <w:t>west coast of</w:t>
      </w:r>
      <w:r w:rsidR="00DE6BD3">
        <w:rPr>
          <w:rFonts w:ascii="Times New Roman" w:hAnsi="Times New Roman" w:cs="Times New Roman"/>
          <w:color w:val="000000"/>
        </w:rPr>
        <w:t xml:space="preserve"> North America</w:t>
      </w:r>
      <w:r w:rsidR="00E37C7F">
        <w:rPr>
          <w:rFonts w:ascii="Times New Roman" w:hAnsi="Times New Roman" w:cs="Times New Roman"/>
          <w:color w:val="000000"/>
        </w:rPr>
        <w:t xml:space="preserve"> </w:t>
      </w:r>
      <w:r w:rsidRPr="005D4FE8">
        <w:rPr>
          <w:rFonts w:ascii="Times New Roman" w:hAnsi="Times New Roman" w:cs="Times New Roman"/>
          <w:color w:val="000000"/>
        </w:rPr>
        <w:t xml:space="preserve">is </w:t>
      </w:r>
      <w:ins w:id="363" w:author="Hemstrom, William Beryl" w:date="2023-01-20T16:23:00Z">
        <w:r w:rsidR="001644B7" w:rsidRPr="005D4FE8">
          <w:rPr>
            <w:rFonts w:ascii="Times New Roman" w:hAnsi="Times New Roman" w:cs="Times New Roman"/>
            <w:color w:val="000000"/>
          </w:rPr>
          <w:t>California Pitcher Plant</w:t>
        </w:r>
        <w:r w:rsidR="001644B7" w:rsidRPr="005D4FE8">
          <w:rPr>
            <w:rFonts w:ascii="Times New Roman" w:hAnsi="Times New Roman" w:cs="Times New Roman"/>
            <w:i/>
            <w:iCs/>
            <w:color w:val="000000"/>
          </w:rPr>
          <w:t xml:space="preserve"> </w:t>
        </w:r>
        <w:r w:rsidR="001644B7">
          <w:rPr>
            <w:rFonts w:ascii="Times New Roman" w:hAnsi="Times New Roman" w:cs="Times New Roman"/>
            <w:color w:val="000000"/>
          </w:rPr>
          <w:t>(</w:t>
        </w:r>
      </w:ins>
      <w:r w:rsidRPr="005D4FE8">
        <w:rPr>
          <w:rFonts w:ascii="Times New Roman" w:hAnsi="Times New Roman" w:cs="Times New Roman"/>
          <w:i/>
          <w:iCs/>
          <w:color w:val="000000"/>
        </w:rPr>
        <w:t>Darlingtonia californica</w:t>
      </w:r>
      <w:ins w:id="364" w:author="Hemstrom, William Beryl" w:date="2023-01-20T16:23:00Z">
        <w:r w:rsidR="001644B7">
          <w:rPr>
            <w:rFonts w:ascii="Times New Roman" w:hAnsi="Times New Roman" w:cs="Times New Roman"/>
            <w:color w:val="000000"/>
          </w:rPr>
          <w:t>)</w:t>
        </w:r>
      </w:ins>
      <w:del w:id="365" w:author="Hemstrom, William Beryl" w:date="2023-01-20T16:23:00Z">
        <w:r w:rsidRPr="005D4FE8" w:rsidDel="001644B7">
          <w:rPr>
            <w:rFonts w:ascii="Times New Roman" w:hAnsi="Times New Roman" w:cs="Times New Roman"/>
            <w:color w:val="000000"/>
          </w:rPr>
          <w:delText>, the rare California Pitcher Plant</w:delText>
        </w:r>
        <w:r w:rsidRPr="005D4FE8" w:rsidDel="001644B7">
          <w:rPr>
            <w:rFonts w:ascii="Times New Roman" w:hAnsi="Times New Roman" w:cs="Times New Roman"/>
            <w:i/>
            <w:iCs/>
            <w:color w:val="000000"/>
          </w:rPr>
          <w:delText xml:space="preserve">. </w:delText>
        </w:r>
        <w:r w:rsidRPr="005D4FE8" w:rsidDel="001644B7">
          <w:rPr>
            <w:rFonts w:ascii="Times New Roman" w:hAnsi="Times New Roman" w:cs="Times New Roman"/>
            <w:color w:val="000000"/>
          </w:rPr>
          <w:delText xml:space="preserve">The range of </w:delText>
        </w:r>
        <w:r w:rsidRPr="005D4FE8" w:rsidDel="001644B7">
          <w:rPr>
            <w:rFonts w:ascii="Times New Roman" w:hAnsi="Times New Roman" w:cs="Times New Roman"/>
            <w:i/>
            <w:iCs/>
            <w:color w:val="000000"/>
          </w:rPr>
          <w:delText>Darlingtonia</w:delText>
        </w:r>
        <w:r w:rsidRPr="005D4FE8" w:rsidDel="001644B7">
          <w:rPr>
            <w:rFonts w:ascii="Times New Roman" w:hAnsi="Times New Roman" w:cs="Times New Roman"/>
            <w:color w:val="000000"/>
          </w:rPr>
          <w:delText xml:space="preserve"> consists of </w:delText>
        </w:r>
      </w:del>
      <w:ins w:id="366" w:author="Hemstrom, William Beryl" w:date="2023-01-20T16:23:00Z">
        <w:r w:rsidR="001644B7">
          <w:rPr>
            <w:rFonts w:ascii="Times New Roman" w:hAnsi="Times New Roman" w:cs="Times New Roman"/>
            <w:color w:val="000000"/>
          </w:rPr>
          <w:t xml:space="preserve">, found in </w:t>
        </w:r>
      </w:ins>
      <w:r w:rsidRPr="005D4FE8">
        <w:rPr>
          <w:rFonts w:ascii="Times New Roman" w:hAnsi="Times New Roman" w:cs="Times New Roman"/>
          <w:color w:val="000000"/>
        </w:rPr>
        <w:t xml:space="preserve">montane regions in Northern California and Southern Oregon. </w:t>
      </w:r>
      <w:del w:id="367" w:author="Hemstrom, William Beryl" w:date="2023-01-20T16:24:00Z">
        <w:r w:rsidRPr="005D4FE8" w:rsidDel="001644B7">
          <w:rPr>
            <w:rFonts w:ascii="Times New Roman" w:hAnsi="Times New Roman" w:cs="Times New Roman"/>
            <w:color w:val="000000"/>
          </w:rPr>
          <w:delText xml:space="preserve">However, the distribution </w:delText>
        </w:r>
      </w:del>
      <w:ins w:id="368" w:author="Hemstrom, William Beryl" w:date="2023-01-20T16:24:00Z">
        <w:r w:rsidR="001644B7">
          <w:rPr>
            <w:rFonts w:ascii="Times New Roman" w:hAnsi="Times New Roman" w:cs="Times New Roman"/>
            <w:i/>
            <w:iCs/>
            <w:color w:val="000000"/>
          </w:rPr>
          <w:t>D. californica</w:t>
        </w:r>
        <w:r w:rsidR="001644B7">
          <w:rPr>
            <w:rFonts w:ascii="Times New Roman" w:hAnsi="Times New Roman" w:cs="Times New Roman"/>
            <w:color w:val="000000"/>
          </w:rPr>
          <w:t xml:space="preserve"> </w:t>
        </w:r>
      </w:ins>
      <w:del w:id="369" w:author="Hemstrom, William Beryl" w:date="2023-01-20T16:24:00Z">
        <w:r w:rsidRPr="005D4FE8" w:rsidDel="001644B7">
          <w:rPr>
            <w:rFonts w:ascii="Times New Roman" w:hAnsi="Times New Roman" w:cs="Times New Roman"/>
            <w:color w:val="000000"/>
          </w:rPr>
          <w:delText xml:space="preserve">is </w:delText>
        </w:r>
      </w:del>
      <w:ins w:id="370" w:author="Hemstrom, William Beryl" w:date="2023-01-20T16:24:00Z">
        <w:r w:rsidR="001644B7">
          <w:rPr>
            <w:rFonts w:ascii="Times New Roman" w:hAnsi="Times New Roman" w:cs="Times New Roman"/>
            <w:color w:val="000000"/>
          </w:rPr>
          <w:t>specifically</w:t>
        </w:r>
        <w:r w:rsidR="001644B7" w:rsidRPr="005D4FE8">
          <w:rPr>
            <w:rFonts w:ascii="Times New Roman" w:hAnsi="Times New Roman" w:cs="Times New Roman"/>
            <w:color w:val="000000"/>
          </w:rPr>
          <w:t xml:space="preserve"> </w:t>
        </w:r>
      </w:ins>
      <w:del w:id="371" w:author="Hemstrom, William Beryl" w:date="2023-01-20T16:24:00Z">
        <w:r w:rsidRPr="005D4FE8" w:rsidDel="001644B7">
          <w:rPr>
            <w:rFonts w:ascii="Times New Roman" w:hAnsi="Times New Roman" w:cs="Times New Roman"/>
            <w:color w:val="000000"/>
          </w:rPr>
          <w:delText xml:space="preserve">spread </w:delText>
        </w:r>
      </w:del>
      <w:ins w:id="372" w:author="Hemstrom, William Beryl" w:date="2023-01-20T16:24:00Z">
        <w:r w:rsidR="001644B7">
          <w:rPr>
            <w:rFonts w:ascii="Times New Roman" w:hAnsi="Times New Roman" w:cs="Times New Roman"/>
            <w:color w:val="000000"/>
          </w:rPr>
          <w:t>occurs</w:t>
        </w:r>
        <w:r w:rsidR="001644B7" w:rsidRPr="005D4FE8">
          <w:rPr>
            <w:rFonts w:ascii="Times New Roman" w:hAnsi="Times New Roman" w:cs="Times New Roman"/>
            <w:color w:val="000000"/>
          </w:rPr>
          <w:t xml:space="preserve"> </w:t>
        </w:r>
      </w:ins>
      <w:r w:rsidRPr="005D4FE8">
        <w:rPr>
          <w:rFonts w:ascii="Times New Roman" w:hAnsi="Times New Roman" w:cs="Times New Roman"/>
          <w:color w:val="000000"/>
        </w:rPr>
        <w:t xml:space="preserve">among </w:t>
      </w:r>
      <w:r>
        <w:rPr>
          <w:rFonts w:ascii="Times New Roman" w:hAnsi="Times New Roman" w:cs="Times New Roman"/>
          <w:color w:val="000000"/>
        </w:rPr>
        <w:t>three</w:t>
      </w:r>
      <w:r w:rsidRPr="005D4FE8">
        <w:rPr>
          <w:rFonts w:ascii="Times New Roman" w:hAnsi="Times New Roman" w:cs="Times New Roman"/>
          <w:color w:val="000000"/>
        </w:rPr>
        <w:t xml:space="preserve"> distinct</w:t>
      </w:r>
      <w:ins w:id="373" w:author="Hemstrom, William Beryl" w:date="2023-01-20T16:25:00Z">
        <w:r w:rsidR="001644B7">
          <w:rPr>
            <w:rFonts w:ascii="Times New Roman" w:hAnsi="Times New Roman" w:cs="Times New Roman"/>
            <w:color w:val="000000"/>
          </w:rPr>
          <w:t xml:space="preserve">, </w:t>
        </w:r>
        <w:commentRangeStart w:id="374"/>
        <w:r w:rsidR="001644B7">
          <w:rPr>
            <w:rFonts w:ascii="Times New Roman" w:hAnsi="Times New Roman" w:cs="Times New Roman"/>
            <w:color w:val="000000"/>
          </w:rPr>
          <w:t>disjunct</w:t>
        </w:r>
      </w:ins>
      <w:r w:rsidRPr="005D4FE8">
        <w:rPr>
          <w:rFonts w:ascii="Times New Roman" w:hAnsi="Times New Roman" w:cs="Times New Roman"/>
          <w:color w:val="000000"/>
        </w:rPr>
        <w:t xml:space="preserve"> </w:t>
      </w:r>
      <w:commentRangeEnd w:id="374"/>
      <w:r w:rsidR="001644B7">
        <w:rPr>
          <w:rStyle w:val="CommentReference"/>
        </w:rPr>
        <w:commentReference w:id="374"/>
      </w:r>
      <w:del w:id="375" w:author="Hemstrom, William Beryl" w:date="2023-01-20T16:25:00Z">
        <w:r w:rsidRPr="005D4FE8" w:rsidDel="001644B7">
          <w:rPr>
            <w:rFonts w:ascii="Times New Roman" w:hAnsi="Times New Roman" w:cs="Times New Roman"/>
            <w:color w:val="000000"/>
          </w:rPr>
          <w:delText xml:space="preserve">population </w:delText>
        </w:r>
      </w:del>
      <w:r w:rsidR="00DC360D">
        <w:rPr>
          <w:rFonts w:ascii="Times New Roman" w:hAnsi="Times New Roman" w:cs="Times New Roman"/>
          <w:color w:val="000000"/>
        </w:rPr>
        <w:t>regions</w:t>
      </w:r>
      <w:r w:rsidRPr="005D4FE8">
        <w:rPr>
          <w:rFonts w:ascii="Times New Roman" w:hAnsi="Times New Roman" w:cs="Times New Roman"/>
          <w:color w:val="000000"/>
        </w:rPr>
        <w:t>: the Six Rivers and Siskiyou National Forest</w:t>
      </w:r>
      <w:r>
        <w:rPr>
          <w:rFonts w:ascii="Times New Roman" w:hAnsi="Times New Roman" w:cs="Times New Roman"/>
          <w:color w:val="000000"/>
        </w:rPr>
        <w:t>;</w:t>
      </w:r>
      <w:r w:rsidRPr="005D4FE8">
        <w:rPr>
          <w:rFonts w:ascii="Times New Roman" w:hAnsi="Times New Roman" w:cs="Times New Roman"/>
          <w:color w:val="000000"/>
        </w:rPr>
        <w:t xml:space="preserve"> the Klamath and Shasta-Trinity National Forests</w:t>
      </w:r>
      <w:r>
        <w:rPr>
          <w:rFonts w:ascii="Times New Roman" w:hAnsi="Times New Roman" w:cs="Times New Roman"/>
          <w:color w:val="000000"/>
        </w:rPr>
        <w:t>;</w:t>
      </w:r>
      <w:r w:rsidRPr="005D4FE8">
        <w:rPr>
          <w:rFonts w:ascii="Times New Roman" w:hAnsi="Times New Roman" w:cs="Times New Roman"/>
          <w:color w:val="000000"/>
        </w:rPr>
        <w:t xml:space="preserve"> and the northern Sierra Nevada (Consort</w:t>
      </w:r>
      <w:r w:rsidR="00205AD8">
        <w:rPr>
          <w:rFonts w:ascii="Times New Roman" w:hAnsi="Times New Roman" w:cs="Times New Roman"/>
          <w:color w:val="000000"/>
        </w:rPr>
        <w:t>ium of California Herbaria, 2021</w:t>
      </w:r>
      <w:r w:rsidRPr="005D4FE8">
        <w:rPr>
          <w:rFonts w:ascii="Times New Roman" w:hAnsi="Times New Roman" w:cs="Times New Roman"/>
          <w:color w:val="000000"/>
        </w:rPr>
        <w:t xml:space="preserve">). Additionally, a single isolated </w:t>
      </w:r>
      <w:r w:rsidRPr="005D4FE8">
        <w:rPr>
          <w:rFonts w:ascii="Times New Roman" w:hAnsi="Times New Roman" w:cs="Times New Roman"/>
          <w:color w:val="000000"/>
        </w:rPr>
        <w:lastRenderedPageBreak/>
        <w:t>population is present in a pygmy forest in Mendocino County (Consort</w:t>
      </w:r>
      <w:r w:rsidR="00205AD8">
        <w:rPr>
          <w:rFonts w:ascii="Times New Roman" w:hAnsi="Times New Roman" w:cs="Times New Roman"/>
          <w:color w:val="000000"/>
        </w:rPr>
        <w:t>ium of California Herbaria, 2021</w:t>
      </w:r>
      <w:r w:rsidRPr="005D4FE8">
        <w:rPr>
          <w:rFonts w:ascii="Times New Roman" w:hAnsi="Times New Roman" w:cs="Times New Roman"/>
          <w:color w:val="000000"/>
        </w:rPr>
        <w:t xml:space="preserve">). </w:t>
      </w:r>
      <w:commentRangeStart w:id="376"/>
      <w:ins w:id="377" w:author="Hemstrom, William Beryl" w:date="2023-01-20T17:04:00Z">
        <w:r w:rsidR="000258A8" w:rsidRPr="005D4FE8">
          <w:rPr>
            <w:rFonts w:ascii="Times New Roman" w:hAnsi="Times New Roman" w:cs="Times New Roman"/>
            <w:color w:val="000000"/>
          </w:rPr>
          <w:t>Previou</w:t>
        </w:r>
        <w:commentRangeEnd w:id="376"/>
        <w:r w:rsidR="000258A8">
          <w:rPr>
            <w:rStyle w:val="CommentReference"/>
          </w:rPr>
          <w:commentReference w:id="376"/>
        </w:r>
        <w:r w:rsidR="000258A8" w:rsidRPr="005D4FE8">
          <w:rPr>
            <w:rFonts w:ascii="Times New Roman" w:hAnsi="Times New Roman" w:cs="Times New Roman"/>
            <w:color w:val="000000"/>
          </w:rPr>
          <w:t xml:space="preserve">s work has shown phenotypic variation in </w:t>
        </w:r>
        <w:r w:rsidR="000258A8">
          <w:rPr>
            <w:rFonts w:ascii="Times New Roman" w:hAnsi="Times New Roman" w:cs="Times New Roman"/>
            <w:color w:val="000000"/>
          </w:rPr>
          <w:t xml:space="preserve">leaf </w:t>
        </w:r>
        <w:r w:rsidR="000258A8" w:rsidRPr="005D4FE8">
          <w:rPr>
            <w:rFonts w:ascii="Times New Roman" w:hAnsi="Times New Roman" w:cs="Times New Roman"/>
            <w:color w:val="000000"/>
          </w:rPr>
          <w:t>color</w:t>
        </w:r>
      </w:ins>
      <w:ins w:id="378" w:author="Hemstrom, William Beryl" w:date="2023-01-20T17:05:00Z">
        <w:r w:rsidR="000258A8">
          <w:rPr>
            <w:rFonts w:ascii="Times New Roman" w:hAnsi="Times New Roman" w:cs="Times New Roman"/>
            <w:color w:val="000000"/>
          </w:rPr>
          <w:t xml:space="preserve"> between these populations,</w:t>
        </w:r>
      </w:ins>
      <w:ins w:id="379" w:author="Hemstrom, William Beryl" w:date="2023-01-20T17:06:00Z">
        <w:r w:rsidR="000258A8">
          <w:rPr>
            <w:rFonts w:ascii="Times New Roman" w:hAnsi="Times New Roman" w:cs="Times New Roman"/>
            <w:color w:val="000000"/>
          </w:rPr>
          <w:t xml:space="preserve"> suggesting that there may be adaptive differences between them</w:t>
        </w:r>
      </w:ins>
      <w:ins w:id="380" w:author="Hemstrom, William Beryl" w:date="2023-01-20T17:04:00Z">
        <w:r w:rsidR="000258A8" w:rsidRPr="005D4FE8">
          <w:rPr>
            <w:rFonts w:ascii="Times New Roman" w:hAnsi="Times New Roman" w:cs="Times New Roman"/>
            <w:color w:val="000000"/>
          </w:rPr>
          <w:t xml:space="preserve"> (Elder, 1997; Rice, 1997, 2006)</w:t>
        </w:r>
      </w:ins>
      <w:ins w:id="381" w:author="Hemstrom, William Beryl" w:date="2023-01-20T17:05:00Z">
        <w:r w:rsidR="000258A8">
          <w:rPr>
            <w:rFonts w:ascii="Times New Roman" w:hAnsi="Times New Roman" w:cs="Times New Roman"/>
            <w:color w:val="000000"/>
          </w:rPr>
          <w:t>;</w:t>
        </w:r>
      </w:ins>
      <w:ins w:id="382" w:author="Hemstrom, William Beryl" w:date="2023-01-20T17:04:00Z">
        <w:r w:rsidR="000258A8" w:rsidRPr="005D4FE8">
          <w:rPr>
            <w:rFonts w:ascii="Times New Roman" w:hAnsi="Times New Roman" w:cs="Times New Roman"/>
            <w:color w:val="000000"/>
          </w:rPr>
          <w:t xml:space="preserve"> </w:t>
        </w:r>
      </w:ins>
      <w:ins w:id="383" w:author="Hemstrom, William Beryl" w:date="2023-01-20T17:05:00Z">
        <w:r w:rsidR="000258A8">
          <w:rPr>
            <w:rFonts w:ascii="Times New Roman" w:hAnsi="Times New Roman" w:cs="Times New Roman"/>
            <w:color w:val="000000"/>
          </w:rPr>
          <w:t>h</w:t>
        </w:r>
      </w:ins>
      <w:ins w:id="384" w:author="Hemstrom, William Beryl" w:date="2023-01-20T17:04:00Z">
        <w:r w:rsidR="000258A8" w:rsidRPr="005D4FE8">
          <w:rPr>
            <w:rFonts w:ascii="Times New Roman" w:hAnsi="Times New Roman" w:cs="Times New Roman"/>
            <w:color w:val="000000"/>
          </w:rPr>
          <w:t xml:space="preserve">owever, while previous genetic studies have compared </w:t>
        </w:r>
        <w:r w:rsidR="000258A8" w:rsidRPr="005D4FE8">
          <w:rPr>
            <w:rFonts w:ascii="Times New Roman" w:hAnsi="Times New Roman" w:cs="Times New Roman"/>
            <w:i/>
            <w:iCs/>
            <w:color w:val="000000"/>
          </w:rPr>
          <w:t>D</w:t>
        </w:r>
      </w:ins>
      <w:ins w:id="385" w:author="Hemstrom, William Beryl" w:date="2023-01-20T17:05:00Z">
        <w:r w:rsidR="000258A8">
          <w:rPr>
            <w:rFonts w:ascii="Times New Roman" w:hAnsi="Times New Roman" w:cs="Times New Roman"/>
            <w:i/>
            <w:iCs/>
            <w:color w:val="000000"/>
          </w:rPr>
          <w:t>. californica</w:t>
        </w:r>
      </w:ins>
      <w:ins w:id="386" w:author="Hemstrom, William Beryl" w:date="2023-01-20T17:04:00Z">
        <w:r w:rsidR="000258A8" w:rsidRPr="005D4FE8">
          <w:rPr>
            <w:rFonts w:ascii="Times New Roman" w:hAnsi="Times New Roman" w:cs="Times New Roman"/>
            <w:i/>
            <w:iCs/>
            <w:color w:val="000000"/>
          </w:rPr>
          <w:t xml:space="preserve"> </w:t>
        </w:r>
        <w:r w:rsidR="000258A8" w:rsidRPr="005D4FE8">
          <w:rPr>
            <w:rFonts w:ascii="Times New Roman" w:hAnsi="Times New Roman" w:cs="Times New Roman"/>
            <w:color w:val="000000"/>
          </w:rPr>
          <w:t xml:space="preserve">to other genera within the Sarraceniaceae, no genetic survey within </w:t>
        </w:r>
      </w:ins>
      <w:ins w:id="387" w:author="Hemstrom, William Beryl" w:date="2023-01-20T17:05:00Z">
        <w:r w:rsidR="000258A8">
          <w:rPr>
            <w:rFonts w:ascii="Times New Roman" w:hAnsi="Times New Roman" w:cs="Times New Roman"/>
            <w:color w:val="000000"/>
          </w:rPr>
          <w:t xml:space="preserve">the species </w:t>
        </w:r>
      </w:ins>
      <w:ins w:id="388" w:author="Hemstrom, William Beryl" w:date="2023-01-20T17:04:00Z">
        <w:r w:rsidR="000258A8" w:rsidRPr="005D4FE8">
          <w:rPr>
            <w:rFonts w:ascii="Times New Roman" w:hAnsi="Times New Roman" w:cs="Times New Roman"/>
            <w:color w:val="000000"/>
          </w:rPr>
          <w:t>has ever been conducted (Rice, 1997</w:t>
        </w:r>
        <w:r w:rsidR="000258A8">
          <w:rPr>
            <w:rFonts w:ascii="Times New Roman" w:hAnsi="Times New Roman" w:cs="Times New Roman"/>
            <w:color w:val="000000"/>
          </w:rPr>
          <w:t>;</w:t>
        </w:r>
        <w:r w:rsidR="000258A8" w:rsidRPr="000B0FA0">
          <w:t xml:space="preserve"> </w:t>
        </w:r>
        <w:proofErr w:type="spellStart"/>
        <w:r w:rsidR="000258A8">
          <w:rPr>
            <w:rFonts w:ascii="Times New Roman" w:hAnsi="Times New Roman" w:cs="Times New Roman"/>
            <w:color w:val="000000"/>
          </w:rPr>
          <w:t>Karberg</w:t>
        </w:r>
        <w:proofErr w:type="spellEnd"/>
        <w:r w:rsidR="000258A8">
          <w:rPr>
            <w:rFonts w:ascii="Times New Roman" w:hAnsi="Times New Roman" w:cs="Times New Roman"/>
            <w:color w:val="000000"/>
          </w:rPr>
          <w:t xml:space="preserve"> and Gale, </w:t>
        </w:r>
        <w:r w:rsidR="000258A8" w:rsidRPr="000B0FA0">
          <w:rPr>
            <w:rFonts w:ascii="Times New Roman" w:hAnsi="Times New Roman" w:cs="Times New Roman"/>
            <w:color w:val="000000"/>
          </w:rPr>
          <w:t>2006.</w:t>
        </w:r>
        <w:r w:rsidR="000258A8" w:rsidRPr="005D4FE8">
          <w:rPr>
            <w:rFonts w:ascii="Times New Roman" w:hAnsi="Times New Roman" w:cs="Times New Roman"/>
            <w:color w:val="000000"/>
          </w:rPr>
          <w:t xml:space="preserve">). Due to the geographic </w:t>
        </w:r>
        <w:proofErr w:type="gramStart"/>
        <w:r w:rsidR="000258A8" w:rsidRPr="005D4FE8">
          <w:rPr>
            <w:rFonts w:ascii="Times New Roman" w:hAnsi="Times New Roman" w:cs="Times New Roman"/>
            <w:color w:val="000000"/>
          </w:rPr>
          <w:t>distances</w:t>
        </w:r>
        <w:proofErr w:type="gramEnd"/>
        <w:r w:rsidR="000258A8" w:rsidRPr="005D4FE8">
          <w:rPr>
            <w:rFonts w:ascii="Times New Roman" w:hAnsi="Times New Roman" w:cs="Times New Roman"/>
            <w:color w:val="000000"/>
          </w:rPr>
          <w:t xml:space="preserve"> </w:t>
        </w:r>
      </w:ins>
      <w:ins w:id="389" w:author="Hemstrom, William Beryl" w:date="2023-01-20T17:06:00Z">
        <w:r w:rsidR="000258A8">
          <w:rPr>
            <w:rFonts w:ascii="Times New Roman" w:hAnsi="Times New Roman" w:cs="Times New Roman"/>
            <w:color w:val="000000"/>
          </w:rPr>
          <w:t>populations</w:t>
        </w:r>
      </w:ins>
      <w:ins w:id="390" w:author="Hemstrom, William Beryl" w:date="2023-01-20T17:04:00Z">
        <w:r w:rsidR="000258A8" w:rsidRPr="005D4FE8">
          <w:rPr>
            <w:rFonts w:ascii="Times New Roman" w:hAnsi="Times New Roman" w:cs="Times New Roman"/>
            <w:color w:val="000000"/>
          </w:rPr>
          <w:t xml:space="preserve"> </w:t>
        </w:r>
      </w:ins>
      <w:ins w:id="391" w:author="Hemstrom, William Beryl" w:date="2023-01-20T17:07:00Z">
        <w:r w:rsidR="000258A8">
          <w:rPr>
            <w:rFonts w:ascii="Times New Roman" w:hAnsi="Times New Roman" w:cs="Times New Roman"/>
            <w:color w:val="000000"/>
          </w:rPr>
          <w:t xml:space="preserve">(and therefore potentially </w:t>
        </w:r>
      </w:ins>
      <w:ins w:id="392" w:author="Hemstrom, William Beryl" w:date="2023-01-20T17:04:00Z">
        <w:r w:rsidR="000258A8" w:rsidRPr="005D4FE8">
          <w:rPr>
            <w:rFonts w:ascii="Times New Roman" w:hAnsi="Times New Roman" w:cs="Times New Roman"/>
            <w:color w:val="000000"/>
          </w:rPr>
          <w:t>very low gene flow</w:t>
        </w:r>
      </w:ins>
      <w:ins w:id="393" w:author="Hemstrom, William Beryl" w:date="2023-01-20T17:07:00Z">
        <w:r w:rsidR="000258A8">
          <w:rPr>
            <w:rFonts w:ascii="Times New Roman" w:hAnsi="Times New Roman" w:cs="Times New Roman"/>
            <w:color w:val="000000"/>
          </w:rPr>
          <w:t>)</w:t>
        </w:r>
      </w:ins>
      <w:ins w:id="394" w:author="Hemstrom, William Beryl" w:date="2023-01-20T17:04:00Z">
        <w:r w:rsidR="000258A8" w:rsidRPr="005D4FE8">
          <w:rPr>
            <w:rFonts w:ascii="Times New Roman" w:hAnsi="Times New Roman" w:cs="Times New Roman"/>
            <w:color w:val="000000"/>
          </w:rPr>
          <w:t xml:space="preserve"> </w:t>
        </w:r>
      </w:ins>
      <w:ins w:id="395" w:author="Hemstrom, William Beryl" w:date="2023-01-20T17:07:00Z">
        <w:r w:rsidR="000258A8">
          <w:rPr>
            <w:rFonts w:ascii="Times New Roman" w:hAnsi="Times New Roman" w:cs="Times New Roman"/>
            <w:color w:val="000000"/>
          </w:rPr>
          <w:t>between</w:t>
        </w:r>
      </w:ins>
      <w:ins w:id="396" w:author="Hemstrom, William Beryl" w:date="2023-01-20T17:04:00Z">
        <w:r w:rsidR="000258A8" w:rsidRPr="005D4FE8">
          <w:rPr>
            <w:rFonts w:ascii="Times New Roman" w:hAnsi="Times New Roman" w:cs="Times New Roman"/>
            <w:color w:val="000000"/>
          </w:rPr>
          <w:t xml:space="preserve"> the </w:t>
        </w:r>
        <w:r w:rsidR="000258A8">
          <w:rPr>
            <w:rFonts w:ascii="Times New Roman" w:hAnsi="Times New Roman" w:cs="Times New Roman"/>
            <w:color w:val="000000"/>
          </w:rPr>
          <w:t>geographic regions</w:t>
        </w:r>
      </w:ins>
      <w:ins w:id="397" w:author="Hemstrom, William Beryl" w:date="2023-01-20T17:06:00Z">
        <w:r w:rsidR="000258A8">
          <w:rPr>
            <w:rFonts w:ascii="Times New Roman" w:hAnsi="Times New Roman" w:cs="Times New Roman"/>
            <w:color w:val="000000"/>
          </w:rPr>
          <w:t xml:space="preserve"> and </w:t>
        </w:r>
      </w:ins>
      <w:ins w:id="398" w:author="Hemstrom, William Beryl" w:date="2023-01-20T17:04:00Z">
        <w:r w:rsidR="000258A8" w:rsidRPr="005D4FE8">
          <w:rPr>
            <w:rFonts w:ascii="Times New Roman" w:hAnsi="Times New Roman" w:cs="Times New Roman"/>
            <w:color w:val="000000"/>
          </w:rPr>
          <w:t xml:space="preserve">the high </w:t>
        </w:r>
      </w:ins>
      <w:ins w:id="399" w:author="Hemstrom, William Beryl" w:date="2023-01-20T17:08:00Z">
        <w:r w:rsidR="000258A8">
          <w:rPr>
            <w:rFonts w:ascii="Times New Roman" w:hAnsi="Times New Roman" w:cs="Times New Roman"/>
            <w:color w:val="000000"/>
          </w:rPr>
          <w:t xml:space="preserve">environmental </w:t>
        </w:r>
      </w:ins>
      <w:ins w:id="400" w:author="Hemstrom, William Beryl" w:date="2023-01-20T17:04:00Z">
        <w:r w:rsidR="000258A8" w:rsidRPr="005D4FE8">
          <w:rPr>
            <w:rFonts w:ascii="Times New Roman" w:hAnsi="Times New Roman" w:cs="Times New Roman"/>
            <w:color w:val="000000"/>
          </w:rPr>
          <w:t>stresses</w:t>
        </w:r>
      </w:ins>
      <w:ins w:id="401" w:author="Hemstrom, William Beryl" w:date="2023-01-20T17:08:00Z">
        <w:r w:rsidR="000258A8">
          <w:rPr>
            <w:rFonts w:ascii="Times New Roman" w:hAnsi="Times New Roman" w:cs="Times New Roman"/>
            <w:color w:val="000000"/>
          </w:rPr>
          <w:t xml:space="preserve">, which </w:t>
        </w:r>
      </w:ins>
      <w:ins w:id="402" w:author="Hemstrom, William Beryl" w:date="2023-01-20T17:07:00Z">
        <w:r w:rsidR="000258A8">
          <w:rPr>
            <w:rFonts w:ascii="Times New Roman" w:hAnsi="Times New Roman" w:cs="Times New Roman"/>
            <w:color w:val="000000"/>
          </w:rPr>
          <w:t>drive</w:t>
        </w:r>
      </w:ins>
      <w:ins w:id="403" w:author="Hemstrom, William Beryl" w:date="2023-01-20T17:11:00Z">
        <w:r w:rsidR="000258A8">
          <w:rPr>
            <w:rFonts w:ascii="Times New Roman" w:hAnsi="Times New Roman" w:cs="Times New Roman"/>
            <w:color w:val="000000"/>
          </w:rPr>
          <w:t>s</w:t>
        </w:r>
      </w:ins>
      <w:ins w:id="404" w:author="Hemstrom, William Beryl" w:date="2023-01-20T17:04:00Z">
        <w:r w:rsidR="000258A8" w:rsidRPr="005D4FE8">
          <w:rPr>
            <w:rFonts w:ascii="Times New Roman" w:hAnsi="Times New Roman" w:cs="Times New Roman"/>
            <w:color w:val="000000"/>
          </w:rPr>
          <w:t xml:space="preserve"> local adaptation</w:t>
        </w:r>
      </w:ins>
      <w:ins w:id="405" w:author="Hemstrom, William Beryl" w:date="2023-01-20T17:11:00Z">
        <w:r w:rsidR="000258A8">
          <w:rPr>
            <w:rFonts w:ascii="Times New Roman" w:hAnsi="Times New Roman" w:cs="Times New Roman"/>
            <w:color w:val="000000"/>
          </w:rPr>
          <w:t xml:space="preserve"> in</w:t>
        </w:r>
      </w:ins>
      <w:ins w:id="406" w:author="Hemstrom, William Beryl" w:date="2023-01-20T17:04:00Z">
        <w:r w:rsidR="000258A8" w:rsidRPr="005D4FE8">
          <w:rPr>
            <w:rFonts w:ascii="Times New Roman" w:hAnsi="Times New Roman" w:cs="Times New Roman"/>
            <w:color w:val="000000"/>
          </w:rPr>
          <w:t xml:space="preserve"> many plant species (Joshi et al., 2001)</w:t>
        </w:r>
      </w:ins>
      <w:ins w:id="407" w:author="Hemstrom, William Beryl" w:date="2023-01-20T17:08:00Z">
        <w:r w:rsidR="000258A8">
          <w:rPr>
            <w:rFonts w:ascii="Times New Roman" w:hAnsi="Times New Roman" w:cs="Times New Roman"/>
            <w:color w:val="000000"/>
          </w:rPr>
          <w:t>, the</w:t>
        </w:r>
      </w:ins>
      <w:ins w:id="408" w:author="Hemstrom, William Beryl" w:date="2023-01-20T17:09:00Z">
        <w:r w:rsidR="000258A8">
          <w:rPr>
            <w:rFonts w:ascii="Times New Roman" w:hAnsi="Times New Roman" w:cs="Times New Roman"/>
            <w:color w:val="000000"/>
          </w:rPr>
          <w:t>re is the</w:t>
        </w:r>
      </w:ins>
      <w:ins w:id="409" w:author="Hemstrom, William Beryl" w:date="2023-01-20T17:08:00Z">
        <w:r w:rsidR="000258A8">
          <w:rPr>
            <w:rFonts w:ascii="Times New Roman" w:hAnsi="Times New Roman" w:cs="Times New Roman"/>
            <w:color w:val="000000"/>
          </w:rPr>
          <w:t xml:space="preserve"> potential for significantly di</w:t>
        </w:r>
      </w:ins>
      <w:ins w:id="410" w:author="Hemstrom, William Beryl" w:date="2023-01-20T17:09:00Z">
        <w:r w:rsidR="000258A8">
          <w:rPr>
            <w:rFonts w:ascii="Times New Roman" w:hAnsi="Times New Roman" w:cs="Times New Roman"/>
            <w:color w:val="000000"/>
          </w:rPr>
          <w:t xml:space="preserve">fferent adaptive variation between </w:t>
        </w:r>
        <w:r w:rsidR="000258A8">
          <w:rPr>
            <w:rFonts w:ascii="Times New Roman" w:hAnsi="Times New Roman" w:cs="Times New Roman"/>
            <w:i/>
            <w:iCs/>
            <w:color w:val="000000"/>
          </w:rPr>
          <w:t xml:space="preserve">D. californica </w:t>
        </w:r>
        <w:r w:rsidR="000258A8">
          <w:rPr>
            <w:rFonts w:ascii="Times New Roman" w:hAnsi="Times New Roman" w:cs="Times New Roman"/>
            <w:color w:val="000000"/>
          </w:rPr>
          <w:t>in each region.</w:t>
        </w:r>
      </w:ins>
    </w:p>
    <w:p w14:paraId="61DEED3E" w14:textId="7078C08B" w:rsidR="00097D5E" w:rsidRDefault="00E7388E" w:rsidP="001D4870">
      <w:pPr>
        <w:spacing w:line="480" w:lineRule="auto"/>
        <w:ind w:firstLine="720"/>
        <w:rPr>
          <w:rFonts w:ascii="Times New Roman" w:hAnsi="Times New Roman" w:cs="Times New Roman"/>
          <w:color w:val="000000"/>
        </w:rPr>
      </w:pPr>
      <w:del w:id="411" w:author="Hemstrom, William Beryl" w:date="2023-01-20T16:25:00Z">
        <w:r w:rsidRPr="005D4FE8" w:rsidDel="001644B7">
          <w:rPr>
            <w:rFonts w:ascii="Times New Roman" w:hAnsi="Times New Roman" w:cs="Times New Roman"/>
            <w:i/>
            <w:iCs/>
            <w:color w:val="000000"/>
          </w:rPr>
          <w:delText xml:space="preserve">Darlingtonia </w:delText>
        </w:r>
      </w:del>
      <w:ins w:id="412" w:author="Hemstrom, William Beryl" w:date="2023-01-20T16:25:00Z">
        <w:r w:rsidR="001644B7" w:rsidRPr="005D4FE8">
          <w:rPr>
            <w:rFonts w:ascii="Times New Roman" w:hAnsi="Times New Roman" w:cs="Times New Roman"/>
            <w:i/>
            <w:iCs/>
            <w:color w:val="000000"/>
          </w:rPr>
          <w:t>D</w:t>
        </w:r>
        <w:r w:rsidR="001644B7">
          <w:rPr>
            <w:rFonts w:ascii="Times New Roman" w:hAnsi="Times New Roman" w:cs="Times New Roman"/>
            <w:i/>
            <w:iCs/>
            <w:color w:val="000000"/>
          </w:rPr>
          <w:t>.</w:t>
        </w:r>
        <w:r w:rsidR="001644B7" w:rsidRPr="005D4FE8">
          <w:rPr>
            <w:rFonts w:ascii="Times New Roman" w:hAnsi="Times New Roman" w:cs="Times New Roman"/>
            <w:i/>
            <w:iCs/>
            <w:color w:val="000000"/>
          </w:rPr>
          <w:t xml:space="preserve"> </w:t>
        </w:r>
      </w:ins>
      <w:r w:rsidRPr="005D4FE8">
        <w:rPr>
          <w:rFonts w:ascii="Times New Roman" w:hAnsi="Times New Roman" w:cs="Times New Roman"/>
          <w:i/>
          <w:iCs/>
          <w:color w:val="000000"/>
        </w:rPr>
        <w:t>californica</w:t>
      </w:r>
      <w:r w:rsidRPr="005D4FE8">
        <w:rPr>
          <w:rFonts w:ascii="Times New Roman" w:hAnsi="Times New Roman" w:cs="Times New Roman"/>
          <w:color w:val="000000"/>
        </w:rPr>
        <w:t xml:space="preserve"> occurs primarily in mesic, serpentine seeps and bogs. These environments are typically characterized as very poor in nutrients</w:t>
      </w:r>
      <w:del w:id="413" w:author="Hemstrom, William Beryl" w:date="2023-01-20T16:25:00Z">
        <w:r w:rsidRPr="005D4FE8" w:rsidDel="001644B7">
          <w:rPr>
            <w:rFonts w:ascii="Times New Roman" w:hAnsi="Times New Roman" w:cs="Times New Roman"/>
            <w:color w:val="000000"/>
          </w:rPr>
          <w:delText>, especially nitrogen</w:delText>
        </w:r>
      </w:del>
      <w:ins w:id="414" w:author="Hemstrom, William Beryl" w:date="2023-01-20T16:25:00Z">
        <w:r w:rsidR="001644B7">
          <w:rPr>
            <w:rFonts w:ascii="Times New Roman" w:hAnsi="Times New Roman" w:cs="Times New Roman"/>
            <w:color w:val="000000"/>
          </w:rPr>
          <w:t xml:space="preserve"> (particularly </w:t>
        </w:r>
      </w:ins>
      <w:ins w:id="415" w:author="Hemstrom, William Beryl" w:date="2023-01-20T16:26:00Z">
        <w:r w:rsidR="001644B7">
          <w:rPr>
            <w:rFonts w:ascii="Times New Roman" w:hAnsi="Times New Roman" w:cs="Times New Roman"/>
            <w:color w:val="000000"/>
          </w:rPr>
          <w:t>nitrogen</w:t>
        </w:r>
      </w:ins>
      <w:ins w:id="416" w:author="Hemstrom, William Beryl" w:date="2023-01-20T16:27:00Z">
        <w:r w:rsidR="001644B7">
          <w:rPr>
            <w:rFonts w:ascii="Times New Roman" w:hAnsi="Times New Roman" w:cs="Times New Roman"/>
            <w:color w:val="000000"/>
          </w:rPr>
          <w:t>, which</w:t>
        </w:r>
        <w:r w:rsidR="001644B7" w:rsidRPr="001644B7">
          <w:rPr>
            <w:rFonts w:ascii="Times New Roman" w:hAnsi="Times New Roman" w:cs="Times New Roman"/>
            <w:color w:val="000000"/>
          </w:rPr>
          <w:t xml:space="preserve"> </w:t>
        </w:r>
        <w:r w:rsidR="001644B7" w:rsidRPr="005D4FE8">
          <w:rPr>
            <w:rFonts w:ascii="Times New Roman" w:hAnsi="Times New Roman" w:cs="Times New Roman"/>
            <w:color w:val="000000"/>
          </w:rPr>
          <w:t>often acts as the limiting agent for floral growth</w:t>
        </w:r>
      </w:ins>
      <w:ins w:id="417" w:author="Hemstrom, William Beryl" w:date="2023-01-20T16:26:00Z">
        <w:r w:rsidR="001644B7">
          <w:rPr>
            <w:rFonts w:ascii="Times New Roman" w:hAnsi="Times New Roman" w:cs="Times New Roman"/>
            <w:color w:val="000000"/>
          </w:rPr>
          <w:t xml:space="preserve">, see </w:t>
        </w:r>
      </w:ins>
      <w:ins w:id="418" w:author="Hemstrom, William Beryl" w:date="2023-01-20T16:27:00Z">
        <w:r w:rsidR="001644B7">
          <w:rPr>
            <w:rFonts w:ascii="Times New Roman" w:hAnsi="Times New Roman" w:cs="Times New Roman"/>
            <w:color w:val="000000"/>
          </w:rPr>
          <w:t>Wolf et al., 1989</w:t>
        </w:r>
      </w:ins>
      <w:ins w:id="419" w:author="Hemstrom, William Beryl" w:date="2023-01-20T16:29:00Z">
        <w:r w:rsidR="001644B7">
          <w:rPr>
            <w:rFonts w:ascii="Times New Roman" w:hAnsi="Times New Roman" w:cs="Times New Roman"/>
            <w:color w:val="000000"/>
          </w:rPr>
          <w:t xml:space="preserve"> and</w:t>
        </w:r>
      </w:ins>
      <w:ins w:id="420" w:author="Hemstrom, William Beryl" w:date="2023-01-20T16:27:00Z">
        <w:r w:rsidR="001644B7">
          <w:rPr>
            <w:rFonts w:ascii="Times New Roman" w:hAnsi="Times New Roman" w:cs="Times New Roman"/>
            <w:color w:val="000000"/>
          </w:rPr>
          <w:t xml:space="preserve"> </w:t>
        </w:r>
      </w:ins>
      <w:commentRangeStart w:id="421"/>
      <w:ins w:id="422" w:author="Hemstrom, William Beryl" w:date="2023-01-20T16:26:00Z">
        <w:r w:rsidR="001644B7">
          <w:rPr>
            <w:rFonts w:ascii="Times New Roman" w:hAnsi="Times New Roman" w:cs="Times New Roman"/>
            <w:color w:val="000000"/>
          </w:rPr>
          <w:t>CITE</w:t>
        </w:r>
        <w:commentRangeEnd w:id="421"/>
        <w:r w:rsidR="001644B7">
          <w:rPr>
            <w:rStyle w:val="CommentReference"/>
          </w:rPr>
          <w:commentReference w:id="421"/>
        </w:r>
        <w:r w:rsidR="001644B7">
          <w:rPr>
            <w:rFonts w:ascii="Times New Roman" w:hAnsi="Times New Roman" w:cs="Times New Roman"/>
            <w:color w:val="000000"/>
          </w:rPr>
          <w:t>)</w:t>
        </w:r>
      </w:ins>
      <w:r w:rsidRPr="005D4FE8">
        <w:rPr>
          <w:rFonts w:ascii="Times New Roman" w:hAnsi="Times New Roman" w:cs="Times New Roman"/>
          <w:color w:val="000000"/>
        </w:rPr>
        <w:t xml:space="preserve">. </w:t>
      </w:r>
      <w:ins w:id="423" w:author="Hemstrom, William Beryl" w:date="2023-01-20T16:28:00Z">
        <w:r w:rsidR="001644B7" w:rsidRPr="005D4FE8">
          <w:rPr>
            <w:rFonts w:ascii="Times New Roman" w:hAnsi="Times New Roman" w:cs="Times New Roman"/>
            <w:i/>
            <w:iCs/>
            <w:color w:val="000000"/>
          </w:rPr>
          <w:t>D</w:t>
        </w:r>
        <w:r w:rsidR="001644B7">
          <w:rPr>
            <w:rFonts w:ascii="Times New Roman" w:hAnsi="Times New Roman" w:cs="Times New Roman"/>
            <w:i/>
            <w:iCs/>
            <w:color w:val="000000"/>
          </w:rPr>
          <w:t>. californica</w:t>
        </w:r>
        <w:r w:rsidR="001644B7" w:rsidRPr="005D4FE8">
          <w:rPr>
            <w:rFonts w:ascii="Times New Roman" w:hAnsi="Times New Roman" w:cs="Times New Roman"/>
            <w:color w:val="000000"/>
          </w:rPr>
          <w:t xml:space="preserve"> is able to compensate </w:t>
        </w:r>
        <w:r w:rsidR="001644B7">
          <w:rPr>
            <w:rFonts w:ascii="Times New Roman" w:hAnsi="Times New Roman" w:cs="Times New Roman"/>
            <w:color w:val="000000"/>
          </w:rPr>
          <w:t xml:space="preserve">for these low nutrient levels </w:t>
        </w:r>
        <w:r w:rsidR="001644B7" w:rsidRPr="005D4FE8">
          <w:rPr>
            <w:rFonts w:ascii="Times New Roman" w:hAnsi="Times New Roman" w:cs="Times New Roman"/>
            <w:color w:val="000000"/>
          </w:rPr>
          <w:t xml:space="preserve">by utilizing </w:t>
        </w:r>
        <w:proofErr w:type="spellStart"/>
        <w:r w:rsidR="001644B7" w:rsidRPr="005D4FE8">
          <w:rPr>
            <w:rFonts w:ascii="Times New Roman" w:hAnsi="Times New Roman" w:cs="Times New Roman"/>
            <w:color w:val="000000"/>
          </w:rPr>
          <w:t>insectivory</w:t>
        </w:r>
        <w:proofErr w:type="spellEnd"/>
        <w:r w:rsidR="001644B7" w:rsidRPr="005D4FE8">
          <w:rPr>
            <w:rFonts w:ascii="Times New Roman" w:hAnsi="Times New Roman" w:cs="Times New Roman"/>
            <w:color w:val="000000"/>
          </w:rPr>
          <w:t xml:space="preserve"> </w:t>
        </w:r>
        <w:r w:rsidR="001644B7">
          <w:rPr>
            <w:rFonts w:ascii="Times New Roman" w:hAnsi="Times New Roman" w:cs="Times New Roman"/>
            <w:color w:val="000000"/>
          </w:rPr>
          <w:t xml:space="preserve">via </w:t>
        </w:r>
      </w:ins>
      <w:del w:id="424" w:author="Hemstrom, William Beryl" w:date="2023-01-20T16:28:00Z">
        <w:r w:rsidRPr="005D4FE8" w:rsidDel="001644B7">
          <w:rPr>
            <w:rFonts w:ascii="Times New Roman" w:hAnsi="Times New Roman" w:cs="Times New Roman"/>
            <w:color w:val="000000"/>
          </w:rPr>
          <w:delText xml:space="preserve">In fact, nitrogen availability </w:delText>
        </w:r>
      </w:del>
      <w:del w:id="425" w:author="Hemstrom, William Beryl" w:date="2023-01-20T16:27:00Z">
        <w:r w:rsidRPr="005D4FE8" w:rsidDel="001644B7">
          <w:rPr>
            <w:rFonts w:ascii="Times New Roman" w:hAnsi="Times New Roman" w:cs="Times New Roman"/>
            <w:color w:val="000000"/>
          </w:rPr>
          <w:delText>often acts as the limiting agent for floral growth</w:delText>
        </w:r>
        <w:r w:rsidR="006518FA" w:rsidDel="001644B7">
          <w:rPr>
            <w:rFonts w:ascii="Times New Roman" w:hAnsi="Times New Roman" w:cs="Times New Roman"/>
            <w:color w:val="000000"/>
          </w:rPr>
          <w:delText xml:space="preserve"> </w:delText>
        </w:r>
      </w:del>
      <w:del w:id="426" w:author="Hemstrom, William Beryl" w:date="2023-01-20T16:28:00Z">
        <w:r w:rsidR="006518FA" w:rsidDel="001644B7">
          <w:rPr>
            <w:rFonts w:ascii="Times New Roman" w:hAnsi="Times New Roman" w:cs="Times New Roman"/>
            <w:color w:val="000000"/>
          </w:rPr>
          <w:delText>(</w:delText>
        </w:r>
      </w:del>
      <w:del w:id="427" w:author="Hemstrom, William Beryl" w:date="2023-01-20T16:27:00Z">
        <w:r w:rsidR="002458DA" w:rsidDel="001644B7">
          <w:rPr>
            <w:rFonts w:ascii="Times New Roman" w:hAnsi="Times New Roman" w:cs="Times New Roman"/>
            <w:color w:val="000000"/>
          </w:rPr>
          <w:delText>Wolf et al., 1989</w:delText>
        </w:r>
      </w:del>
      <w:del w:id="428" w:author="Hemstrom, William Beryl" w:date="2023-01-20T16:28:00Z">
        <w:r w:rsidR="006518FA" w:rsidDel="001644B7">
          <w:rPr>
            <w:rFonts w:ascii="Times New Roman" w:hAnsi="Times New Roman" w:cs="Times New Roman"/>
            <w:color w:val="000000"/>
          </w:rPr>
          <w:delText>)</w:delText>
        </w:r>
        <w:r w:rsidRPr="005D4FE8" w:rsidDel="001644B7">
          <w:rPr>
            <w:rFonts w:ascii="Times New Roman" w:hAnsi="Times New Roman" w:cs="Times New Roman"/>
            <w:color w:val="000000"/>
          </w:rPr>
          <w:delText xml:space="preserve">. </w:delText>
        </w:r>
        <w:r w:rsidDel="001644B7">
          <w:rPr>
            <w:rFonts w:ascii="Times New Roman" w:hAnsi="Times New Roman" w:cs="Times New Roman"/>
            <w:color w:val="000000"/>
          </w:rPr>
          <w:delText xml:space="preserve">With </w:delText>
        </w:r>
      </w:del>
      <w:r>
        <w:rPr>
          <w:rFonts w:ascii="Times New Roman" w:hAnsi="Times New Roman" w:cs="Times New Roman"/>
          <w:color w:val="000000"/>
        </w:rPr>
        <w:t>its highly modified leaves (Figure 1</w:t>
      </w:r>
      <w:del w:id="429" w:author="Hemstrom, William Beryl" w:date="2023-01-20T16:29:00Z">
        <w:r w:rsidDel="001644B7">
          <w:rPr>
            <w:rFonts w:ascii="Times New Roman" w:hAnsi="Times New Roman" w:cs="Times New Roman"/>
            <w:color w:val="000000"/>
          </w:rPr>
          <w:delText xml:space="preserve">), </w:delText>
        </w:r>
      </w:del>
      <w:del w:id="430" w:author="Hemstrom, William Beryl" w:date="2023-01-20T16:28:00Z">
        <w:r w:rsidRPr="005D4FE8" w:rsidDel="001644B7">
          <w:rPr>
            <w:rFonts w:ascii="Times New Roman" w:hAnsi="Times New Roman" w:cs="Times New Roman"/>
            <w:i/>
            <w:iCs/>
            <w:color w:val="000000"/>
          </w:rPr>
          <w:delText>Darlingtonia</w:delText>
        </w:r>
        <w:r w:rsidRPr="005D4FE8" w:rsidDel="001644B7">
          <w:rPr>
            <w:rFonts w:ascii="Times New Roman" w:hAnsi="Times New Roman" w:cs="Times New Roman"/>
            <w:color w:val="000000"/>
          </w:rPr>
          <w:delText xml:space="preserve"> is able to compensate </w:delText>
        </w:r>
        <w:r w:rsidR="006518FA" w:rsidDel="001644B7">
          <w:rPr>
            <w:rFonts w:ascii="Times New Roman" w:hAnsi="Times New Roman" w:cs="Times New Roman"/>
            <w:color w:val="000000"/>
          </w:rPr>
          <w:delText xml:space="preserve">for low nutrient levels </w:delText>
        </w:r>
        <w:r w:rsidRPr="005D4FE8" w:rsidDel="001644B7">
          <w:rPr>
            <w:rFonts w:ascii="Times New Roman" w:hAnsi="Times New Roman" w:cs="Times New Roman"/>
            <w:color w:val="000000"/>
          </w:rPr>
          <w:delText xml:space="preserve">by utilizing insectivory </w:delText>
        </w:r>
      </w:del>
      <w:del w:id="431" w:author="Hemstrom, William Beryl" w:date="2023-01-20T16:29:00Z">
        <w:r w:rsidRPr="005D4FE8" w:rsidDel="001644B7">
          <w:rPr>
            <w:rFonts w:ascii="Times New Roman" w:hAnsi="Times New Roman" w:cs="Times New Roman"/>
            <w:color w:val="000000"/>
          </w:rPr>
          <w:delText>(</w:delText>
        </w:r>
      </w:del>
      <w:ins w:id="432" w:author="Hemstrom, William Beryl" w:date="2023-01-20T16:29:00Z">
        <w:r w:rsidR="001644B7">
          <w:rPr>
            <w:rFonts w:ascii="Times New Roman" w:hAnsi="Times New Roman" w:cs="Times New Roman"/>
            <w:color w:val="000000"/>
          </w:rPr>
          <w:t xml:space="preserve">, see </w:t>
        </w:r>
      </w:ins>
      <w:r w:rsidRPr="005D4FE8">
        <w:rPr>
          <w:rFonts w:ascii="Times New Roman" w:hAnsi="Times New Roman" w:cs="Times New Roman"/>
          <w:color w:val="000000"/>
        </w:rPr>
        <w:t>Ellison et al., 2005</w:t>
      </w:r>
      <w:ins w:id="433" w:author="Hemstrom, William Beryl" w:date="2023-01-20T16:29:00Z">
        <w:r w:rsidR="001644B7">
          <w:rPr>
            <w:rFonts w:ascii="Times New Roman" w:hAnsi="Times New Roman" w:cs="Times New Roman"/>
            <w:color w:val="000000"/>
          </w:rPr>
          <w:t xml:space="preserve"> and</w:t>
        </w:r>
      </w:ins>
      <w:del w:id="434" w:author="Hemstrom, William Beryl" w:date="2023-01-20T16:29:00Z">
        <w:r w:rsidDel="001644B7">
          <w:rPr>
            <w:rFonts w:ascii="Times New Roman" w:hAnsi="Times New Roman" w:cs="Times New Roman"/>
            <w:color w:val="000000"/>
          </w:rPr>
          <w:delText>;</w:delText>
        </w:r>
      </w:del>
      <w:r>
        <w:rPr>
          <w:rFonts w:ascii="Times New Roman" w:hAnsi="Times New Roman" w:cs="Times New Roman"/>
          <w:color w:val="000000"/>
        </w:rPr>
        <w:t xml:space="preserve"> Schulze et al., 1997</w:t>
      </w:r>
      <w:r w:rsidRPr="005D4FE8">
        <w:rPr>
          <w:rFonts w:ascii="Times New Roman" w:hAnsi="Times New Roman" w:cs="Times New Roman"/>
          <w:color w:val="000000"/>
        </w:rPr>
        <w:t>).</w:t>
      </w:r>
      <w:r w:rsidR="008D4615">
        <w:rPr>
          <w:rFonts w:ascii="Times New Roman" w:hAnsi="Times New Roman" w:cs="Times New Roman"/>
          <w:color w:val="000000"/>
        </w:rPr>
        <w:t xml:space="preserve"> </w:t>
      </w:r>
      <w:moveFromRangeStart w:id="435" w:author="Hemstrom, William Beryl" w:date="2023-01-20T16:29:00Z" w:name="move125124613"/>
      <w:moveFrom w:id="436" w:author="Hemstrom, William Beryl" w:date="2023-01-20T16:29:00Z">
        <w:r w:rsidR="00F23B21" w:rsidDel="001644B7">
          <w:rPr>
            <w:rFonts w:ascii="Times New Roman" w:hAnsi="Times New Roman" w:cs="Times New Roman"/>
            <w:noProof/>
          </w:rPr>
          <w:t xml:space="preserve">However, </w:t>
        </w:r>
        <w:r w:rsidR="00F23B21" w:rsidDel="001644B7">
          <w:rPr>
            <w:rFonts w:ascii="Times New Roman" w:hAnsi="Times New Roman" w:cs="Times New Roman"/>
            <w:color w:val="000000"/>
          </w:rPr>
          <w:t>t</w:t>
        </w:r>
        <w:r w:rsidR="006518FA" w:rsidDel="001644B7">
          <w:rPr>
            <w:rFonts w:ascii="Times New Roman" w:hAnsi="Times New Roman" w:cs="Times New Roman"/>
            <w:color w:val="000000"/>
          </w:rPr>
          <w:t>he h</w:t>
        </w:r>
        <w:r w:rsidR="00C63190" w:rsidDel="001644B7">
          <w:rPr>
            <w:rFonts w:ascii="Times New Roman" w:hAnsi="Times New Roman" w:cs="Times New Roman"/>
            <w:color w:val="000000"/>
          </w:rPr>
          <w:t>igh</w:t>
        </w:r>
        <w:r w:rsidR="00C63190" w:rsidRPr="005D4FE8" w:rsidDel="001644B7">
          <w:rPr>
            <w:rFonts w:ascii="Times New Roman" w:hAnsi="Times New Roman" w:cs="Times New Roman"/>
            <w:color w:val="000000"/>
          </w:rPr>
          <w:t xml:space="preserve"> </w:t>
        </w:r>
        <w:r w:rsidR="00C63190" w:rsidDel="001644B7">
          <w:rPr>
            <w:rFonts w:ascii="Times New Roman" w:hAnsi="Times New Roman" w:cs="Times New Roman"/>
            <w:color w:val="000000"/>
          </w:rPr>
          <w:t xml:space="preserve">habitat </w:t>
        </w:r>
        <w:r w:rsidRPr="005D4FE8" w:rsidDel="001644B7">
          <w:rPr>
            <w:rFonts w:ascii="Times New Roman" w:hAnsi="Times New Roman" w:cs="Times New Roman"/>
            <w:color w:val="000000"/>
          </w:rPr>
          <w:t>specificity</w:t>
        </w:r>
        <w:r w:rsidDel="001644B7">
          <w:rPr>
            <w:rFonts w:ascii="Times New Roman" w:hAnsi="Times New Roman" w:cs="Times New Roman"/>
            <w:color w:val="000000"/>
          </w:rPr>
          <w:t xml:space="preserve"> </w:t>
        </w:r>
        <w:r w:rsidR="006518FA" w:rsidDel="001644B7">
          <w:rPr>
            <w:rFonts w:ascii="Times New Roman" w:hAnsi="Times New Roman" w:cs="Times New Roman"/>
            <w:color w:val="000000"/>
          </w:rPr>
          <w:t xml:space="preserve">of </w:t>
        </w:r>
        <w:r w:rsidR="006518FA" w:rsidRPr="0091667E" w:rsidDel="001644B7">
          <w:rPr>
            <w:rFonts w:ascii="Times New Roman" w:hAnsi="Times New Roman" w:cs="Times New Roman"/>
            <w:i/>
            <w:color w:val="000000"/>
          </w:rPr>
          <w:t>D. californica</w:t>
        </w:r>
        <w:r w:rsidR="006518FA" w:rsidDel="001644B7">
          <w:rPr>
            <w:rFonts w:ascii="Times New Roman" w:hAnsi="Times New Roman" w:cs="Times New Roman"/>
            <w:color w:val="000000"/>
          </w:rPr>
          <w:t xml:space="preserve"> </w:t>
        </w:r>
        <w:r w:rsidRPr="005D4FE8" w:rsidDel="001644B7">
          <w:rPr>
            <w:rFonts w:ascii="Times New Roman" w:hAnsi="Times New Roman" w:cs="Times New Roman"/>
            <w:color w:val="000000"/>
          </w:rPr>
          <w:t>heavily limits the ability of the species to adapt to habitat loss (Jennings and Rohr, 2011).</w:t>
        </w:r>
        <w:r w:rsidR="00532813" w:rsidDel="001644B7">
          <w:rPr>
            <w:rFonts w:ascii="Times New Roman" w:hAnsi="Times New Roman" w:cs="Times New Roman"/>
            <w:color w:val="000000"/>
          </w:rPr>
          <w:t xml:space="preserve"> </w:t>
        </w:r>
      </w:moveFrom>
      <w:moveFromRangeEnd w:id="435"/>
      <w:r w:rsidR="00532813">
        <w:rPr>
          <w:rFonts w:ascii="Times New Roman" w:hAnsi="Times New Roman" w:cs="Times New Roman"/>
          <w:color w:val="000000"/>
        </w:rPr>
        <w:t>W</w:t>
      </w:r>
      <w:r>
        <w:rPr>
          <w:rFonts w:ascii="Times New Roman" w:hAnsi="Times New Roman" w:cs="Times New Roman"/>
          <w:color w:val="000000"/>
        </w:rPr>
        <w:t>hile multiple benefit-cost models of carnivory exist, there are clear significant costs associated with this strategy (</w:t>
      </w:r>
      <w:proofErr w:type="spellStart"/>
      <w:r>
        <w:rPr>
          <w:rFonts w:ascii="Times New Roman" w:hAnsi="Times New Roman" w:cs="Times New Roman"/>
          <w:color w:val="000000"/>
        </w:rPr>
        <w:t>Givnish</w:t>
      </w:r>
      <w:proofErr w:type="spellEnd"/>
      <w:r>
        <w:rPr>
          <w:rFonts w:ascii="Times New Roman" w:hAnsi="Times New Roman" w:cs="Times New Roman"/>
          <w:color w:val="000000"/>
        </w:rPr>
        <w:t xml:space="preserve"> et al., 1984; </w:t>
      </w:r>
      <w:r>
        <w:rPr>
          <w:rFonts w:ascii="Times New Roman" w:hAnsi="Times New Roman" w:cs="Times New Roman"/>
        </w:rPr>
        <w:t xml:space="preserve">Ellison and </w:t>
      </w:r>
      <w:proofErr w:type="spellStart"/>
      <w:r>
        <w:rPr>
          <w:rFonts w:ascii="Times New Roman" w:hAnsi="Times New Roman" w:cs="Times New Roman"/>
        </w:rPr>
        <w:t>Gotelli</w:t>
      </w:r>
      <w:proofErr w:type="spellEnd"/>
      <w:r>
        <w:rPr>
          <w:rFonts w:ascii="Times New Roman" w:hAnsi="Times New Roman" w:cs="Times New Roman"/>
        </w:rPr>
        <w:t>, 2001).</w:t>
      </w:r>
      <w:r>
        <w:rPr>
          <w:rFonts w:ascii="Times New Roman" w:hAnsi="Times New Roman" w:cs="Times New Roman"/>
          <w:color w:val="000000"/>
        </w:rPr>
        <w:t xml:space="preserve"> </w:t>
      </w:r>
      <w:r>
        <w:rPr>
          <w:rFonts w:ascii="Times New Roman" w:hAnsi="Times New Roman" w:cs="Times New Roman"/>
          <w:i/>
          <w:color w:val="000000"/>
        </w:rPr>
        <w:t xml:space="preserve">Darlingtonia </w:t>
      </w:r>
      <w:r>
        <w:rPr>
          <w:rFonts w:ascii="Times New Roman" w:hAnsi="Times New Roman" w:cs="Times New Roman"/>
          <w:color w:val="000000"/>
        </w:rPr>
        <w:t xml:space="preserve">leaves are very inefficient at photosynthesis and </w:t>
      </w:r>
      <w:r w:rsidR="00DC360D">
        <w:rPr>
          <w:rFonts w:ascii="Times New Roman" w:hAnsi="Times New Roman" w:cs="Times New Roman"/>
          <w:color w:val="000000"/>
        </w:rPr>
        <w:t xml:space="preserve">its symbiotic </w:t>
      </w:r>
      <w:r>
        <w:rPr>
          <w:rFonts w:ascii="Times New Roman" w:hAnsi="Times New Roman" w:cs="Times New Roman"/>
          <w:color w:val="000000"/>
        </w:rPr>
        <w:t>carnivorous processes consume a large amount of energy, thus high sunlight and low competition are required for survival (</w:t>
      </w:r>
      <w:proofErr w:type="spellStart"/>
      <w:r>
        <w:rPr>
          <w:rFonts w:ascii="Times New Roman" w:hAnsi="Times New Roman" w:cs="Times New Roman"/>
          <w:color w:val="000000"/>
        </w:rPr>
        <w:t>Givnish</w:t>
      </w:r>
      <w:proofErr w:type="spellEnd"/>
      <w:r>
        <w:rPr>
          <w:rFonts w:ascii="Times New Roman" w:hAnsi="Times New Roman" w:cs="Times New Roman"/>
          <w:color w:val="000000"/>
        </w:rPr>
        <w:t xml:space="preserve"> et al., 1984).</w:t>
      </w:r>
      <w:r w:rsidR="00532813">
        <w:rPr>
          <w:rFonts w:ascii="Times New Roman" w:hAnsi="Times New Roman" w:cs="Times New Roman"/>
          <w:color w:val="000000"/>
        </w:rPr>
        <w:t xml:space="preserve"> </w:t>
      </w:r>
      <w:r w:rsidR="001B5E0F">
        <w:rPr>
          <w:rFonts w:ascii="Times New Roman" w:hAnsi="Times New Roman" w:cs="Times New Roman"/>
          <w:color w:val="000000"/>
        </w:rPr>
        <w:t xml:space="preserve">The nutrient poor </w:t>
      </w:r>
      <w:del w:id="437" w:author="Hemstrom, William Beryl" w:date="2023-01-20T16:31:00Z">
        <w:r w:rsidR="001B5E0F" w:rsidDel="001644B7">
          <w:rPr>
            <w:rFonts w:ascii="Times New Roman" w:hAnsi="Times New Roman" w:cs="Times New Roman"/>
            <w:color w:val="000000"/>
          </w:rPr>
          <w:delText>nature found in the</w:delText>
        </w:r>
      </w:del>
      <w:ins w:id="438" w:author="Hemstrom, William Beryl" w:date="2023-01-20T16:31:00Z">
        <w:r w:rsidR="001644B7">
          <w:rPr>
            <w:rFonts w:ascii="Times New Roman" w:hAnsi="Times New Roman" w:cs="Times New Roman"/>
            <w:color w:val="000000"/>
          </w:rPr>
          <w:t xml:space="preserve">conditions </w:t>
        </w:r>
        <w:proofErr w:type="spellStart"/>
        <w:r w:rsidR="001644B7">
          <w:rPr>
            <w:rFonts w:ascii="Times New Roman" w:hAnsi="Times New Roman" w:cs="Times New Roman"/>
            <w:color w:val="000000"/>
          </w:rPr>
          <w:t>forund</w:t>
        </w:r>
        <w:proofErr w:type="spellEnd"/>
        <w:r w:rsidR="001644B7">
          <w:rPr>
            <w:rFonts w:ascii="Times New Roman" w:hAnsi="Times New Roman" w:cs="Times New Roman"/>
            <w:color w:val="000000"/>
          </w:rPr>
          <w:t xml:space="preserve"> in</w:t>
        </w:r>
      </w:ins>
      <w:r w:rsidR="001B5E0F">
        <w:rPr>
          <w:rFonts w:ascii="Times New Roman" w:hAnsi="Times New Roman" w:cs="Times New Roman"/>
          <w:color w:val="000000"/>
        </w:rPr>
        <w:t xml:space="preserve"> waterlogged seeps and bogs</w:t>
      </w:r>
      <w:ins w:id="439" w:author="Hemstrom, William Beryl" w:date="2023-01-20T16:33:00Z">
        <w:r w:rsidR="00360568">
          <w:rPr>
            <w:rFonts w:ascii="Times New Roman" w:hAnsi="Times New Roman" w:cs="Times New Roman"/>
            <w:color w:val="000000"/>
          </w:rPr>
          <w:t xml:space="preserve">, however, </w:t>
        </w:r>
      </w:ins>
      <w:del w:id="440" w:author="Hemstrom, William Beryl" w:date="2023-01-20T16:33:00Z">
        <w:r w:rsidR="001B5E0F" w:rsidDel="00360568">
          <w:rPr>
            <w:rFonts w:ascii="Times New Roman" w:hAnsi="Times New Roman" w:cs="Times New Roman"/>
            <w:color w:val="000000"/>
          </w:rPr>
          <w:delText xml:space="preserve"> </w:delText>
        </w:r>
      </w:del>
      <w:ins w:id="441" w:author="Hemstrom, William Beryl" w:date="2023-01-20T16:33:00Z">
        <w:r w:rsidR="001644B7">
          <w:rPr>
            <w:rFonts w:ascii="Times New Roman" w:hAnsi="Times New Roman" w:cs="Times New Roman"/>
            <w:color w:val="000000"/>
          </w:rPr>
          <w:t>reduc</w:t>
        </w:r>
        <w:r w:rsidR="00360568">
          <w:rPr>
            <w:rFonts w:ascii="Times New Roman" w:hAnsi="Times New Roman" w:cs="Times New Roman"/>
            <w:color w:val="000000"/>
          </w:rPr>
          <w:t>e</w:t>
        </w:r>
        <w:r w:rsidR="001644B7">
          <w:rPr>
            <w:rFonts w:ascii="Times New Roman" w:hAnsi="Times New Roman" w:cs="Times New Roman"/>
            <w:color w:val="000000"/>
          </w:rPr>
          <w:t xml:space="preserve"> competition </w:t>
        </w:r>
      </w:ins>
      <w:del w:id="442" w:author="Hemstrom, William Beryl" w:date="2023-01-20T16:31:00Z">
        <w:r w:rsidR="001B5E0F" w:rsidDel="001644B7">
          <w:rPr>
            <w:rFonts w:ascii="Times New Roman" w:hAnsi="Times New Roman" w:cs="Times New Roman"/>
            <w:color w:val="000000"/>
          </w:rPr>
          <w:delText>are therefore vital for</w:delText>
        </w:r>
      </w:del>
      <w:ins w:id="443" w:author="Hemstrom, William Beryl" w:date="2023-01-20T16:32:00Z">
        <w:r w:rsidR="001644B7">
          <w:rPr>
            <w:rFonts w:ascii="Times New Roman" w:hAnsi="Times New Roman" w:cs="Times New Roman"/>
            <w:color w:val="000000"/>
          </w:rPr>
          <w:t>by excluding many other species</w:t>
        </w:r>
      </w:ins>
      <w:del w:id="444" w:author="Hemstrom, William Beryl" w:date="2023-01-20T16:33:00Z">
        <w:r w:rsidR="001B5E0F" w:rsidDel="00360568">
          <w:rPr>
            <w:rFonts w:ascii="Times New Roman" w:hAnsi="Times New Roman" w:cs="Times New Roman"/>
            <w:color w:val="000000"/>
          </w:rPr>
          <w:delText xml:space="preserve"> </w:delText>
        </w:r>
        <w:r w:rsidR="001B5E0F" w:rsidDel="001644B7">
          <w:rPr>
            <w:rFonts w:ascii="Times New Roman" w:hAnsi="Times New Roman" w:cs="Times New Roman"/>
            <w:color w:val="000000"/>
          </w:rPr>
          <w:delText xml:space="preserve">reducing competition </w:delText>
        </w:r>
        <w:r w:rsidR="001B5E0F" w:rsidDel="00360568">
          <w:rPr>
            <w:rFonts w:ascii="Times New Roman" w:hAnsi="Times New Roman" w:cs="Times New Roman"/>
            <w:color w:val="000000"/>
          </w:rPr>
          <w:delText xml:space="preserve">for </w:delText>
        </w:r>
      </w:del>
      <w:del w:id="445" w:author="Hemstrom, William Beryl" w:date="2023-01-20T16:31:00Z">
        <w:r w:rsidR="001B5E0F" w:rsidDel="001644B7">
          <w:rPr>
            <w:rFonts w:ascii="Times New Roman" w:hAnsi="Times New Roman" w:cs="Times New Roman"/>
            <w:i/>
            <w:color w:val="000000"/>
          </w:rPr>
          <w:delText>Darlingtonia</w:delText>
        </w:r>
      </w:del>
      <w:ins w:id="446" w:author="Hemstrom, William Beryl" w:date="2023-01-20T16:31:00Z">
        <w:r w:rsidR="001644B7">
          <w:rPr>
            <w:rFonts w:ascii="Times New Roman" w:hAnsi="Times New Roman" w:cs="Times New Roman"/>
            <w:iCs/>
            <w:color w:val="000000"/>
          </w:rPr>
          <w:t xml:space="preserve">, and are therefore vitally important to </w:t>
        </w:r>
      </w:ins>
      <w:ins w:id="447" w:author="Hemstrom, William Beryl" w:date="2023-01-20T16:33:00Z">
        <w:r w:rsidR="00360568">
          <w:rPr>
            <w:rFonts w:ascii="Times New Roman" w:hAnsi="Times New Roman" w:cs="Times New Roman"/>
            <w:iCs/>
            <w:color w:val="000000"/>
          </w:rPr>
          <w:t xml:space="preserve">the </w:t>
        </w:r>
      </w:ins>
      <w:ins w:id="448" w:author="Hemstrom, William Beryl" w:date="2023-01-20T16:31:00Z">
        <w:r w:rsidR="001644B7">
          <w:rPr>
            <w:rFonts w:ascii="Times New Roman" w:hAnsi="Times New Roman" w:cs="Times New Roman"/>
            <w:iCs/>
            <w:color w:val="000000"/>
          </w:rPr>
          <w:t xml:space="preserve">long-term </w:t>
        </w:r>
      </w:ins>
      <w:ins w:id="449" w:author="Hemstrom, William Beryl" w:date="2023-01-20T16:33:00Z">
        <w:r w:rsidR="00360568">
          <w:rPr>
            <w:rFonts w:ascii="Times New Roman" w:hAnsi="Times New Roman" w:cs="Times New Roman"/>
            <w:iCs/>
            <w:color w:val="000000"/>
          </w:rPr>
          <w:t xml:space="preserve">persistence of </w:t>
        </w:r>
        <w:r w:rsidR="00360568">
          <w:rPr>
            <w:rFonts w:ascii="Times New Roman" w:hAnsi="Times New Roman" w:cs="Times New Roman"/>
            <w:i/>
            <w:color w:val="000000"/>
          </w:rPr>
          <w:t>D. californica</w:t>
        </w:r>
      </w:ins>
      <w:r w:rsidR="001B5E0F">
        <w:rPr>
          <w:rFonts w:ascii="Times New Roman" w:hAnsi="Times New Roman" w:cs="Times New Roman"/>
          <w:color w:val="000000"/>
        </w:rPr>
        <w:t xml:space="preserve">. </w:t>
      </w:r>
      <w:moveToRangeStart w:id="450" w:author="Hemstrom, William Beryl" w:date="2023-01-20T16:29:00Z" w:name="move125124613"/>
      <w:moveTo w:id="451" w:author="Hemstrom, William Beryl" w:date="2023-01-20T16:29:00Z">
        <w:r w:rsidR="001644B7">
          <w:rPr>
            <w:rFonts w:ascii="Times New Roman" w:hAnsi="Times New Roman" w:cs="Times New Roman"/>
            <w:color w:val="000000"/>
          </w:rPr>
          <w:t xml:space="preserve">However, </w:t>
        </w:r>
        <w:r w:rsidR="001644B7">
          <w:rPr>
            <w:rFonts w:ascii="Times New Roman" w:hAnsi="Times New Roman" w:cs="Times New Roman"/>
            <w:noProof/>
          </w:rPr>
          <w:t>the</w:t>
        </w:r>
        <w:r w:rsidR="001644B7">
          <w:rPr>
            <w:rFonts w:ascii="Times New Roman" w:hAnsi="Times New Roman" w:cs="Times New Roman"/>
            <w:color w:val="000000"/>
          </w:rPr>
          <w:t xml:space="preserve"> </w:t>
        </w:r>
      </w:moveTo>
      <w:ins w:id="452" w:author="Hemstrom, William Beryl" w:date="2023-01-20T16:33:00Z">
        <w:r w:rsidR="00360568">
          <w:rPr>
            <w:rFonts w:ascii="Times New Roman" w:hAnsi="Times New Roman" w:cs="Times New Roman"/>
            <w:color w:val="000000"/>
          </w:rPr>
          <w:t xml:space="preserve">correspondingly </w:t>
        </w:r>
      </w:ins>
      <w:moveTo w:id="453" w:author="Hemstrom, William Beryl" w:date="2023-01-20T16:29:00Z">
        <w:r w:rsidR="001644B7">
          <w:rPr>
            <w:rFonts w:ascii="Times New Roman" w:hAnsi="Times New Roman" w:cs="Times New Roman"/>
            <w:color w:val="000000"/>
          </w:rPr>
          <w:t>high</w:t>
        </w:r>
        <w:r w:rsidR="001644B7" w:rsidRPr="005D4FE8">
          <w:rPr>
            <w:rFonts w:ascii="Times New Roman" w:hAnsi="Times New Roman" w:cs="Times New Roman"/>
            <w:color w:val="000000"/>
          </w:rPr>
          <w:t xml:space="preserve"> </w:t>
        </w:r>
        <w:r w:rsidR="001644B7">
          <w:rPr>
            <w:rFonts w:ascii="Times New Roman" w:hAnsi="Times New Roman" w:cs="Times New Roman"/>
            <w:color w:val="000000"/>
          </w:rPr>
          <w:t xml:space="preserve">habitat </w:t>
        </w:r>
        <w:r w:rsidR="001644B7" w:rsidRPr="005D4FE8">
          <w:rPr>
            <w:rFonts w:ascii="Times New Roman" w:hAnsi="Times New Roman" w:cs="Times New Roman"/>
            <w:color w:val="000000"/>
          </w:rPr>
          <w:t>specificity</w:t>
        </w:r>
        <w:r w:rsidR="001644B7">
          <w:rPr>
            <w:rFonts w:ascii="Times New Roman" w:hAnsi="Times New Roman" w:cs="Times New Roman"/>
            <w:color w:val="000000"/>
          </w:rPr>
          <w:t xml:space="preserve"> of </w:t>
        </w:r>
        <w:r w:rsidR="001644B7" w:rsidRPr="0091667E">
          <w:rPr>
            <w:rFonts w:ascii="Times New Roman" w:hAnsi="Times New Roman" w:cs="Times New Roman"/>
            <w:i/>
            <w:color w:val="000000"/>
          </w:rPr>
          <w:t>D. californica</w:t>
        </w:r>
        <w:r w:rsidR="001644B7">
          <w:rPr>
            <w:rFonts w:ascii="Times New Roman" w:hAnsi="Times New Roman" w:cs="Times New Roman"/>
            <w:color w:val="000000"/>
          </w:rPr>
          <w:t xml:space="preserve"> </w:t>
        </w:r>
      </w:moveTo>
      <w:ins w:id="454" w:author="Hemstrom, William Beryl" w:date="2023-01-20T16:30:00Z">
        <w:r w:rsidR="001644B7">
          <w:rPr>
            <w:rFonts w:ascii="Times New Roman" w:hAnsi="Times New Roman" w:cs="Times New Roman"/>
            <w:color w:val="000000"/>
          </w:rPr>
          <w:t xml:space="preserve">to these habitats also </w:t>
        </w:r>
      </w:ins>
      <w:moveTo w:id="455" w:author="Hemstrom, William Beryl" w:date="2023-01-20T16:29:00Z">
        <w:r w:rsidR="001644B7" w:rsidRPr="005D4FE8">
          <w:rPr>
            <w:rFonts w:ascii="Times New Roman" w:hAnsi="Times New Roman" w:cs="Times New Roman"/>
            <w:color w:val="000000"/>
          </w:rPr>
          <w:t>heavily limits the ability of the species to adapt to habitat loss (Jennings and Rohr, 2011).</w:t>
        </w:r>
        <w:r w:rsidR="001644B7">
          <w:rPr>
            <w:rFonts w:ascii="Times New Roman" w:hAnsi="Times New Roman" w:cs="Times New Roman"/>
            <w:color w:val="000000"/>
          </w:rPr>
          <w:t xml:space="preserve"> </w:t>
        </w:r>
      </w:moveTo>
      <w:moveToRangeEnd w:id="450"/>
      <w:del w:id="456" w:author="Hemstrom, William Beryl" w:date="2023-01-20T16:30:00Z">
        <w:r w:rsidR="001B5E0F" w:rsidDel="001644B7">
          <w:rPr>
            <w:rFonts w:ascii="Times New Roman" w:hAnsi="Times New Roman" w:cs="Times New Roman"/>
            <w:color w:val="000000"/>
          </w:rPr>
          <w:delText>However,</w:delText>
        </w:r>
      </w:del>
      <w:ins w:id="457" w:author="Hemstrom, William Beryl" w:date="2023-01-20T16:30:00Z">
        <w:r w:rsidR="001644B7">
          <w:rPr>
            <w:rFonts w:ascii="Times New Roman" w:hAnsi="Times New Roman" w:cs="Times New Roman"/>
            <w:color w:val="000000"/>
          </w:rPr>
          <w:t xml:space="preserve">This is </w:t>
        </w:r>
        <w:r w:rsidR="001644B7">
          <w:rPr>
            <w:rFonts w:ascii="Times New Roman" w:hAnsi="Times New Roman" w:cs="Times New Roman"/>
            <w:color w:val="000000"/>
          </w:rPr>
          <w:lastRenderedPageBreak/>
          <w:t>problematic, since</w:t>
        </w:r>
      </w:ins>
      <w:r w:rsidR="001B5E0F">
        <w:rPr>
          <w:rFonts w:ascii="Times New Roman" w:hAnsi="Times New Roman" w:cs="Times New Roman"/>
          <w:color w:val="000000"/>
        </w:rPr>
        <w:t xml:space="preserve"> </w:t>
      </w:r>
      <w:r w:rsidR="001B5E0F" w:rsidRPr="001B5E0F">
        <w:rPr>
          <w:rFonts w:ascii="Times New Roman" w:hAnsi="Times New Roman" w:cs="Times New Roman"/>
          <w:color w:val="000000"/>
        </w:rPr>
        <w:t>a</w:t>
      </w:r>
      <w:r w:rsidRPr="001B5E0F">
        <w:rPr>
          <w:rFonts w:ascii="Times New Roman" w:hAnsi="Times New Roman" w:cs="Times New Roman"/>
          <w:color w:val="000000"/>
        </w:rPr>
        <w:t>s global climate</w:t>
      </w:r>
      <w:r>
        <w:rPr>
          <w:rFonts w:ascii="Times New Roman" w:hAnsi="Times New Roman" w:cs="Times New Roman"/>
          <w:color w:val="000000"/>
        </w:rPr>
        <w:t xml:space="preserve"> patterns change</w:t>
      </w:r>
      <w:del w:id="458" w:author="Hemstrom, William Beryl" w:date="2023-01-20T16:30:00Z">
        <w:r w:rsidDel="001644B7">
          <w:rPr>
            <w:rFonts w:ascii="Times New Roman" w:hAnsi="Times New Roman" w:cs="Times New Roman"/>
            <w:color w:val="000000"/>
          </w:rPr>
          <w:delText>,</w:delText>
        </w:r>
      </w:del>
      <w:r>
        <w:rPr>
          <w:rFonts w:ascii="Times New Roman" w:hAnsi="Times New Roman" w:cs="Times New Roman"/>
          <w:color w:val="000000"/>
        </w:rPr>
        <w:t xml:space="preserve"> these ecosystems are expected to receive </w:t>
      </w:r>
      <w:ins w:id="459" w:author="Hemstrom, William Beryl" w:date="2023-01-20T16:30:00Z">
        <w:r w:rsidR="001644B7">
          <w:rPr>
            <w:rFonts w:ascii="Times New Roman" w:hAnsi="Times New Roman" w:cs="Times New Roman"/>
            <w:color w:val="000000"/>
          </w:rPr>
          <w:t xml:space="preserve">significantly </w:t>
        </w:r>
      </w:ins>
      <w:r>
        <w:rPr>
          <w:rFonts w:ascii="Times New Roman" w:hAnsi="Times New Roman" w:cs="Times New Roman"/>
          <w:color w:val="000000"/>
        </w:rPr>
        <w:t>less snowfall and reduced rates of groundwater recharge (</w:t>
      </w:r>
      <w:proofErr w:type="spellStart"/>
      <w:r>
        <w:rPr>
          <w:rFonts w:ascii="Times New Roman" w:hAnsi="Times New Roman" w:cs="Times New Roman"/>
          <w:color w:val="000000"/>
        </w:rPr>
        <w:t>Meixner</w:t>
      </w:r>
      <w:proofErr w:type="spellEnd"/>
      <w:r>
        <w:rPr>
          <w:rFonts w:ascii="Times New Roman" w:hAnsi="Times New Roman" w:cs="Times New Roman"/>
          <w:color w:val="000000"/>
        </w:rPr>
        <w:t xml:space="preserve"> et al., 2015).</w:t>
      </w:r>
      <w:ins w:id="460" w:author="Hemstrom, William Beryl" w:date="2023-01-20T16:34:00Z">
        <w:r w:rsidR="00360568">
          <w:rPr>
            <w:rFonts w:ascii="Times New Roman" w:hAnsi="Times New Roman" w:cs="Times New Roman"/>
            <w:color w:val="000000"/>
          </w:rPr>
          <w:t xml:space="preserve"> The resulting </w:t>
        </w:r>
      </w:ins>
      <w:del w:id="461" w:author="Hemstrom, William Beryl" w:date="2023-01-20T16:34:00Z">
        <w:r w:rsidDel="00360568">
          <w:rPr>
            <w:rFonts w:ascii="Times New Roman" w:hAnsi="Times New Roman" w:cs="Times New Roman"/>
            <w:color w:val="000000"/>
          </w:rPr>
          <w:delText xml:space="preserve"> This </w:delText>
        </w:r>
      </w:del>
      <w:r>
        <w:rPr>
          <w:rFonts w:ascii="Times New Roman" w:hAnsi="Times New Roman" w:cs="Times New Roman"/>
          <w:color w:val="000000"/>
        </w:rPr>
        <w:t xml:space="preserve">reduction in groundwater levels </w:t>
      </w:r>
      <w:r w:rsidR="001B5E0F">
        <w:rPr>
          <w:rFonts w:ascii="Times New Roman" w:hAnsi="Times New Roman" w:cs="Times New Roman"/>
          <w:color w:val="000000"/>
        </w:rPr>
        <w:t>will likely increase soil nutrient levels</w:t>
      </w:r>
      <w:ins w:id="462" w:author="Hemstrom, William Beryl" w:date="2023-01-20T16:34:00Z">
        <w:r w:rsidR="00360568">
          <w:rPr>
            <w:rFonts w:ascii="Times New Roman" w:hAnsi="Times New Roman" w:cs="Times New Roman"/>
            <w:color w:val="000000"/>
          </w:rPr>
          <w:t xml:space="preserve"> over the coming century (</w:t>
        </w:r>
        <w:commentRangeStart w:id="463"/>
        <w:r w:rsidR="00360568">
          <w:rPr>
            <w:rFonts w:ascii="Times New Roman" w:hAnsi="Times New Roman" w:cs="Times New Roman"/>
            <w:color w:val="000000"/>
          </w:rPr>
          <w:t>CITE</w:t>
        </w:r>
        <w:commentRangeEnd w:id="463"/>
        <w:r w:rsidR="00360568">
          <w:rPr>
            <w:rStyle w:val="CommentReference"/>
          </w:rPr>
          <w:commentReference w:id="463"/>
        </w:r>
        <w:r w:rsidR="00360568">
          <w:rPr>
            <w:rFonts w:ascii="Times New Roman" w:hAnsi="Times New Roman" w:cs="Times New Roman"/>
            <w:color w:val="000000"/>
          </w:rPr>
          <w:t>)</w:t>
        </w:r>
      </w:ins>
      <w:r w:rsidR="001B5E0F">
        <w:rPr>
          <w:rFonts w:ascii="Times New Roman" w:hAnsi="Times New Roman" w:cs="Times New Roman"/>
          <w:color w:val="000000"/>
        </w:rPr>
        <w:t>, allowing for the introduction of more competition and</w:t>
      </w:r>
      <w:r>
        <w:rPr>
          <w:rFonts w:ascii="Times New Roman" w:hAnsi="Times New Roman" w:cs="Times New Roman"/>
          <w:color w:val="000000"/>
        </w:rPr>
        <w:t xml:space="preserve"> significantly reducing the benefits associated with carnivory. </w:t>
      </w:r>
      <w:del w:id="464" w:author="Hemstrom, William Beryl" w:date="2023-01-20T16:34:00Z">
        <w:r w:rsidRPr="005D4FE8" w:rsidDel="00360568">
          <w:rPr>
            <w:rFonts w:ascii="Times New Roman" w:hAnsi="Times New Roman" w:cs="Times New Roman"/>
            <w:color w:val="000000"/>
          </w:rPr>
          <w:delText xml:space="preserve">With many of these rare, unique environments at risk due to the changing climate, </w:delText>
        </w:r>
      </w:del>
      <w:ins w:id="465" w:author="Hemstrom, William Beryl" w:date="2023-01-20T16:34:00Z">
        <w:r w:rsidR="00360568">
          <w:rPr>
            <w:rFonts w:ascii="Times New Roman" w:hAnsi="Times New Roman" w:cs="Times New Roman"/>
            <w:color w:val="000000"/>
          </w:rPr>
          <w:t>T</w:t>
        </w:r>
      </w:ins>
      <w:del w:id="466" w:author="Hemstrom, William Beryl" w:date="2023-01-20T16:34:00Z">
        <w:r w:rsidRPr="005D4FE8" w:rsidDel="00360568">
          <w:rPr>
            <w:rFonts w:ascii="Times New Roman" w:hAnsi="Times New Roman" w:cs="Times New Roman"/>
            <w:color w:val="000000"/>
          </w:rPr>
          <w:delText>t</w:delText>
        </w:r>
      </w:del>
      <w:r w:rsidRPr="005D4FE8">
        <w:rPr>
          <w:rFonts w:ascii="Times New Roman" w:hAnsi="Times New Roman" w:cs="Times New Roman"/>
          <w:color w:val="000000"/>
        </w:rPr>
        <w:t xml:space="preserve">he </w:t>
      </w:r>
      <w:ins w:id="467" w:author="Hemstrom, William Beryl" w:date="2023-01-20T16:35:00Z">
        <w:r w:rsidR="00360568">
          <w:rPr>
            <w:rFonts w:ascii="Times New Roman" w:hAnsi="Times New Roman" w:cs="Times New Roman"/>
            <w:color w:val="000000"/>
          </w:rPr>
          <w:t xml:space="preserve">long-term </w:t>
        </w:r>
      </w:ins>
      <w:r w:rsidRPr="005D4FE8">
        <w:rPr>
          <w:rFonts w:ascii="Times New Roman" w:hAnsi="Times New Roman" w:cs="Times New Roman"/>
          <w:color w:val="000000"/>
        </w:rPr>
        <w:t xml:space="preserve">future of </w:t>
      </w:r>
      <w:del w:id="468" w:author="Hemstrom, William Beryl" w:date="2023-01-20T16:34:00Z">
        <w:r w:rsidRPr="005D4FE8" w:rsidDel="00360568">
          <w:rPr>
            <w:rFonts w:ascii="Times New Roman" w:hAnsi="Times New Roman" w:cs="Times New Roman"/>
            <w:i/>
            <w:iCs/>
            <w:color w:val="000000"/>
          </w:rPr>
          <w:delText xml:space="preserve">Darlingtonia </w:delText>
        </w:r>
      </w:del>
      <w:ins w:id="469" w:author="Hemstrom, William Beryl" w:date="2023-01-20T16:34:00Z">
        <w:r w:rsidR="00360568" w:rsidRPr="005D4FE8">
          <w:rPr>
            <w:rFonts w:ascii="Times New Roman" w:hAnsi="Times New Roman" w:cs="Times New Roman"/>
            <w:i/>
            <w:iCs/>
            <w:color w:val="000000"/>
          </w:rPr>
          <w:t>D</w:t>
        </w:r>
        <w:r w:rsidR="00360568">
          <w:rPr>
            <w:rFonts w:ascii="Times New Roman" w:hAnsi="Times New Roman" w:cs="Times New Roman"/>
            <w:i/>
            <w:iCs/>
            <w:color w:val="000000"/>
          </w:rPr>
          <w:t>.</w:t>
        </w:r>
        <w:r w:rsidR="00360568" w:rsidRPr="005D4FE8">
          <w:rPr>
            <w:rFonts w:ascii="Times New Roman" w:hAnsi="Times New Roman" w:cs="Times New Roman"/>
            <w:i/>
            <w:iCs/>
            <w:color w:val="000000"/>
          </w:rPr>
          <w:t xml:space="preserve"> </w:t>
        </w:r>
      </w:ins>
      <w:r w:rsidR="0018070E">
        <w:rPr>
          <w:rFonts w:ascii="Times New Roman" w:hAnsi="Times New Roman" w:cs="Times New Roman"/>
          <w:i/>
          <w:iCs/>
          <w:color w:val="000000"/>
        </w:rPr>
        <w:t xml:space="preserve">californica </w:t>
      </w:r>
      <w:ins w:id="470" w:author="Hemstrom, William Beryl" w:date="2023-01-20T16:35:00Z">
        <w:r w:rsidR="00360568">
          <w:rPr>
            <w:rFonts w:ascii="Times New Roman" w:hAnsi="Times New Roman" w:cs="Times New Roman"/>
            <w:color w:val="000000"/>
          </w:rPr>
          <w:t xml:space="preserve">is therefore </w:t>
        </w:r>
      </w:ins>
      <w:del w:id="471" w:author="Hemstrom, William Beryl" w:date="2023-01-20T16:35:00Z">
        <w:r w:rsidRPr="005D4FE8" w:rsidDel="00360568">
          <w:rPr>
            <w:rFonts w:ascii="Times New Roman" w:hAnsi="Times New Roman" w:cs="Times New Roman"/>
            <w:color w:val="000000"/>
          </w:rPr>
          <w:delText xml:space="preserve">remains </w:delText>
        </w:r>
      </w:del>
      <w:r w:rsidRPr="005D4FE8">
        <w:rPr>
          <w:rFonts w:ascii="Times New Roman" w:hAnsi="Times New Roman" w:cs="Times New Roman"/>
          <w:color w:val="000000"/>
        </w:rPr>
        <w:t xml:space="preserve">uncertain (Jennings and </w:t>
      </w:r>
      <w:proofErr w:type="spellStart"/>
      <w:r w:rsidRPr="005D4FE8">
        <w:rPr>
          <w:rFonts w:ascii="Times New Roman" w:hAnsi="Times New Roman" w:cs="Times New Roman"/>
          <w:color w:val="000000"/>
        </w:rPr>
        <w:t>Rhor</w:t>
      </w:r>
      <w:proofErr w:type="spellEnd"/>
      <w:r w:rsidRPr="005D4FE8">
        <w:rPr>
          <w:rFonts w:ascii="Times New Roman" w:hAnsi="Times New Roman" w:cs="Times New Roman"/>
          <w:color w:val="000000"/>
        </w:rPr>
        <w:t>, 2011).</w:t>
      </w:r>
    </w:p>
    <w:p w14:paraId="387D69DA" w14:textId="77777777" w:rsidR="00E7388E" w:rsidRDefault="00E7388E" w:rsidP="00E7388E">
      <w:pPr>
        <w:spacing w:line="480" w:lineRule="auto"/>
        <w:jc w:val="center"/>
        <w:rPr>
          <w:rFonts w:ascii="Times New Roman" w:hAnsi="Times New Roman" w:cs="Times New Roman"/>
          <w:color w:val="000000"/>
        </w:rPr>
      </w:pPr>
      <w:commentRangeStart w:id="472"/>
      <w:commentRangeStart w:id="473"/>
      <w:r>
        <w:rPr>
          <w:rFonts w:ascii="Times New Roman" w:hAnsi="Times New Roman" w:cs="Times New Roman"/>
          <w:noProof/>
          <w:color w:val="000000"/>
        </w:rPr>
        <w:drawing>
          <wp:inline distT="0" distB="0" distL="0" distR="0" wp14:anchorId="4304D5D2" wp14:editId="52313F54">
            <wp:extent cx="5257287" cy="3349256"/>
            <wp:effectExtent l="0" t="0" r="635" b="3810"/>
            <wp:docPr id="2" name="Picture 2" descr="untitled%20folder%202/DSC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20folder%202/DSC_006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52" r="11539" b="7013"/>
                    <a:stretch/>
                  </pic:blipFill>
                  <pic:spPr bwMode="auto">
                    <a:xfrm>
                      <a:off x="0" y="0"/>
                      <a:ext cx="5257800" cy="3349583"/>
                    </a:xfrm>
                    <a:prstGeom prst="rect">
                      <a:avLst/>
                    </a:prstGeom>
                    <a:noFill/>
                    <a:ln>
                      <a:noFill/>
                    </a:ln>
                    <a:extLst>
                      <a:ext uri="{53640926-AAD7-44D8-BBD7-CCE9431645EC}">
                        <a14:shadowObscured xmlns:a14="http://schemas.microsoft.com/office/drawing/2010/main"/>
                      </a:ext>
                    </a:extLst>
                  </pic:spPr>
                </pic:pic>
              </a:graphicData>
            </a:graphic>
          </wp:inline>
        </w:drawing>
      </w:r>
      <w:commentRangeEnd w:id="472"/>
      <w:r w:rsidR="00360568">
        <w:rPr>
          <w:rStyle w:val="CommentReference"/>
        </w:rPr>
        <w:commentReference w:id="472"/>
      </w:r>
      <w:commentRangeEnd w:id="473"/>
      <w:r w:rsidR="002C7832">
        <w:rPr>
          <w:rStyle w:val="CommentReference"/>
        </w:rPr>
        <w:commentReference w:id="473"/>
      </w:r>
    </w:p>
    <w:p w14:paraId="4176259B" w14:textId="4182EE74" w:rsidR="00E44CEF" w:rsidRPr="00900697" w:rsidRDefault="00E7388E" w:rsidP="00900697">
      <w:pPr>
        <w:spacing w:after="240" w:line="480" w:lineRule="auto"/>
        <w:rPr>
          <w:rFonts w:ascii="Times New Roman" w:hAnsi="Times New Roman" w:cs="Times New Roman"/>
          <w:color w:val="000000"/>
        </w:rPr>
      </w:pPr>
      <w:commentRangeStart w:id="474"/>
      <w:r>
        <w:rPr>
          <w:rFonts w:ascii="Times New Roman" w:hAnsi="Times New Roman" w:cs="Times New Roman"/>
          <w:color w:val="000000"/>
        </w:rPr>
        <w:t xml:space="preserve">Figure 1. </w:t>
      </w:r>
      <w:r>
        <w:rPr>
          <w:rFonts w:ascii="Times New Roman" w:hAnsi="Times New Roman" w:cs="Times New Roman"/>
          <w:i/>
          <w:color w:val="000000"/>
        </w:rPr>
        <w:t>Darlingtonia californica</w:t>
      </w:r>
      <w:r w:rsidR="001D4870">
        <w:rPr>
          <w:rFonts w:ascii="Times New Roman" w:hAnsi="Times New Roman" w:cs="Times New Roman"/>
          <w:i/>
          <w:color w:val="000000"/>
        </w:rPr>
        <w:t xml:space="preserve"> </w:t>
      </w:r>
      <w:r w:rsidR="001D4870">
        <w:rPr>
          <w:rFonts w:ascii="Times New Roman" w:hAnsi="Times New Roman" w:cs="Times New Roman"/>
          <w:color w:val="000000"/>
        </w:rPr>
        <w:t>Leaves</w:t>
      </w:r>
      <w:r>
        <w:rPr>
          <w:rFonts w:ascii="Times New Roman" w:hAnsi="Times New Roman" w:cs="Times New Roman"/>
          <w:color w:val="000000"/>
        </w:rPr>
        <w:t xml:space="preserve">. Photo </w:t>
      </w:r>
      <w:r w:rsidR="001D4870">
        <w:rPr>
          <w:rFonts w:ascii="Times New Roman" w:hAnsi="Times New Roman" w:cs="Times New Roman"/>
          <w:color w:val="000000"/>
        </w:rPr>
        <w:t>from</w:t>
      </w:r>
      <w:r>
        <w:rPr>
          <w:rFonts w:ascii="Times New Roman" w:hAnsi="Times New Roman" w:cs="Times New Roman"/>
          <w:color w:val="000000"/>
        </w:rPr>
        <w:t xml:space="preserve"> Shasta-Trinity National Forest by C. Rice.</w:t>
      </w:r>
      <w:commentRangeEnd w:id="474"/>
      <w:r w:rsidR="000846EF">
        <w:rPr>
          <w:rStyle w:val="CommentReference"/>
        </w:rPr>
        <w:commentReference w:id="474"/>
      </w:r>
    </w:p>
    <w:p w14:paraId="0F1B9119" w14:textId="6F1A6F42" w:rsidR="00900697" w:rsidRPr="00721BAB" w:rsidRDefault="00900697" w:rsidP="00721BAB">
      <w:pPr>
        <w:spacing w:line="480" w:lineRule="auto"/>
        <w:jc w:val="center"/>
        <w:rPr>
          <w:rFonts w:ascii="Times New Roman" w:hAnsi="Times New Roman" w:cs="Times New Roman"/>
        </w:rPr>
      </w:pPr>
      <w:commentRangeStart w:id="475"/>
      <w:r>
        <w:rPr>
          <w:rFonts w:ascii="Times New Roman" w:hAnsi="Times New Roman" w:cs="Times New Roman"/>
          <w:i/>
          <w:noProof/>
          <w:color w:val="000000"/>
        </w:rPr>
        <w:lastRenderedPageBreak/>
        <mc:AlternateContent>
          <mc:Choice Requires="wpg">
            <w:drawing>
              <wp:inline distT="0" distB="0" distL="0" distR="0" wp14:anchorId="2CDA0F79" wp14:editId="5B840E78">
                <wp:extent cx="5359400" cy="3378200"/>
                <wp:effectExtent l="0" t="0" r="0" b="0"/>
                <wp:docPr id="47" name="Group 47"/>
                <wp:cNvGraphicFramePr/>
                <a:graphic xmlns:a="http://schemas.openxmlformats.org/drawingml/2006/main">
                  <a:graphicData uri="http://schemas.microsoft.com/office/word/2010/wordprocessingGroup">
                    <wpg:wgp>
                      <wpg:cNvGrpSpPr/>
                      <wpg:grpSpPr>
                        <a:xfrm>
                          <a:off x="0" y="0"/>
                          <a:ext cx="5359400" cy="3378200"/>
                          <a:chOff x="0" y="0"/>
                          <a:chExt cx="5359400" cy="3378200"/>
                        </a:xfrm>
                      </wpg:grpSpPr>
                      <wpg:grpSp>
                        <wpg:cNvPr id="23" name="Group 23"/>
                        <wpg:cNvGrpSpPr/>
                        <wpg:grpSpPr>
                          <a:xfrm>
                            <a:off x="0" y="0"/>
                            <a:ext cx="5359400" cy="3378200"/>
                            <a:chOff x="0" y="0"/>
                            <a:chExt cx="5359400" cy="3378200"/>
                          </a:xfrm>
                        </wpg:grpSpPr>
                        <pic:pic xmlns:pic="http://schemas.openxmlformats.org/drawingml/2006/picture">
                          <pic:nvPicPr>
                            <pic:cNvPr id="1" name="Picture 1" descr="https://lh6.googleusercontent.com/hwhN2P1Vf6KCEkkc0m_Y4vxkRZwX_q24oFADL7PXwAzlKyY8yBCkySUn-oJN8PZnwYXvsAYG2ghWPo0C18fcyUajKWeR1Vq7rsN5f2seQYed0Wt3n5bu7lx-j8d85MVLAW63LyjH"/>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9400" cy="3378200"/>
                            </a:xfrm>
                            <a:prstGeom prst="rect">
                              <a:avLst/>
                            </a:prstGeom>
                            <a:noFill/>
                            <a:ln>
                              <a:noFill/>
                            </a:ln>
                          </pic:spPr>
                        </pic:pic>
                        <wps:wsp>
                          <wps:cNvPr id="7" name="Oval 7"/>
                          <wps:cNvSpPr/>
                          <wps:spPr>
                            <a:xfrm rot="19689619">
                              <a:off x="3073400" y="1689100"/>
                              <a:ext cx="581805" cy="1101419"/>
                            </a:xfrm>
                            <a:prstGeom prst="ellipse">
                              <a:avLst/>
                            </a:prstGeom>
                            <a:no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rot="2008097">
                              <a:off x="1854200" y="609600"/>
                              <a:ext cx="642867" cy="1216982"/>
                            </a:xfrm>
                            <a:prstGeom prst="ellipse">
                              <a:avLst/>
                            </a:prstGeom>
                            <a:no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rot="19689619">
                              <a:off x="889000" y="355600"/>
                              <a:ext cx="1081483" cy="728131"/>
                            </a:xfrm>
                            <a:prstGeom prst="ellipse">
                              <a:avLst/>
                            </a:prstGeom>
                            <a:no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rot="19689619">
                              <a:off x="1270000" y="2565400"/>
                              <a:ext cx="207933" cy="250879"/>
                            </a:xfrm>
                            <a:prstGeom prst="ellipse">
                              <a:avLst/>
                            </a:prstGeom>
                            <a:no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 name="Text Box 10"/>
                        <wps:cNvSpPr txBox="1"/>
                        <wps:spPr>
                          <a:xfrm>
                            <a:off x="3593804" y="1903228"/>
                            <a:ext cx="87630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807B0" w14:textId="65020035" w:rsidR="00B20F32" w:rsidRPr="00BC1E98" w:rsidRDefault="00B20F32">
                              <w:pPr>
                                <w:rPr>
                                  <w:color w:val="FF0000"/>
                                </w:rPr>
                              </w:pPr>
                              <w:r w:rsidRPr="00BC1E98">
                                <w:rPr>
                                  <w:color w:val="FF0000"/>
                                </w:rPr>
                                <w:t>Plumas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488018" y="1073888"/>
                            <a:ext cx="1099185"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4BE69" w14:textId="31F3FDFD" w:rsidR="00B20F32" w:rsidRPr="00BC1E98" w:rsidRDefault="00B20F32" w:rsidP="00BC1E98">
                              <w:pPr>
                                <w:rPr>
                                  <w:color w:val="FF0000"/>
                                </w:rPr>
                              </w:pPr>
                              <w:r>
                                <w:rPr>
                                  <w:color w:val="FF0000"/>
                                </w:rPr>
                                <w:t>Shasta-Trinity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808074" y="116958"/>
                            <a:ext cx="87630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A9610" w14:textId="7FF26291" w:rsidR="00B20F32" w:rsidRPr="00BC1E98" w:rsidRDefault="00B20F32" w:rsidP="00BC1E98">
                              <w:pPr>
                                <w:rPr>
                                  <w:color w:val="FF0000"/>
                                </w:rPr>
                              </w:pPr>
                              <w:r>
                                <w:rPr>
                                  <w:color w:val="FF0000"/>
                                </w:rPr>
                                <w:t>Six 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20995" y="2381693"/>
                            <a:ext cx="94996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D4368" w14:textId="63FB745E" w:rsidR="00B20F32" w:rsidRPr="00BC1E98" w:rsidRDefault="00B20F32" w:rsidP="00BC1E98">
                              <w:pPr>
                                <w:rPr>
                                  <w:color w:val="FF0000"/>
                                </w:rPr>
                              </w:pPr>
                              <w:r>
                                <w:rPr>
                                  <w:color w:val="FF0000"/>
                                </w:rPr>
                                <w:t>Mendocino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DA0F79" id="Group 47" o:spid="_x0000_s1026" style="width:422pt;height:266pt;mso-position-horizontal-relative:char;mso-position-vertical-relative:line" coordsize="53594,33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">
                <v:group id="Group 23" o:spid="_x0000_s1027" style="position:absolute;width:53594;height:33782" coordsize="53594,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6.googleusercontent.com/hwhN2P1Vf6KCEkkc0m_Y4vxkRZwX_q24oFADL7PXwAzlKyY8yBCkySUn-oJN8PZnwYXvsAYG2ghWPo0C18fcyUajKWeR1Vq7rsN5f2seQYed0Wt3n5bu7lx-j8d85MVLAW63LyjH" style="position:absolute;width:53594;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">
                    <v:imagedata r:id="rId21" o:title="hwhN2P1Vf6KCEkkc0m_Y4vxkRZwX_q24oFADL7PXwAzlKyY8yBCkySUn-oJN8PZnwYXvsAYG2ghWPo0C18fcyUajKWeR1Vq7rsN5f2seQYed0Wt3n5bu7lx-j8d85MVLAW63LyjH"/>
                  </v:shape>
                  <v:oval id="Oval 7" o:spid="_x0000_s1029" style="position:absolute;left:30734;top:16891;width:5818;height:11014;rotation:-2086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" filled="f" strokecolor="red" strokeweight=".5pt">
                    <v:stroke dashstyle="3 1" joinstyle="miter"/>
                  </v:oval>
                  <v:oval id="Oval 17" o:spid="_x0000_s1030" style="position:absolute;left:18542;top:6096;width:6428;height:12169;rotation:21933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" filled="f" strokecolor="red" strokeweight=".5pt">
                    <v:stroke dashstyle="3 1" joinstyle="miter"/>
                  </v:oval>
                  <v:oval id="Oval 20" o:spid="_x0000_s1031" style="position:absolute;left:8890;top:3556;width:10814;height:7281;rotation:-2086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" filled="f" strokecolor="red" strokeweight=".5pt">
                    <v:stroke dashstyle="3 1" joinstyle="miter"/>
                  </v:oval>
                  <v:oval id="Oval 21" o:spid="_x0000_s1032" style="position:absolute;left:12700;top:25654;width:2079;height:2508;rotation:-2086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" filled="f" strokecolor="red" strokeweight=".5pt">
                    <v:stroke dashstyle="3 1" joinstyle="miter"/>
                  </v:oval>
                </v:group>
                <v:shapetype id="_x0000_t202" coordsize="21600,21600" o:spt="202" path="m,l,21600r21600,l21600,xe">
                  <v:stroke joinstyle="miter"/>
                  <v:path gradientshapeok="t" o:connecttype="rect"/>
                </v:shapetype>
                <v:shape id="Text Box 10" o:spid="_x0000_s1033" type="#_x0000_t202" style="position:absolute;left:35938;top:19032;width:876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4B807B0" w14:textId="65020035" w:rsidR="00B20F32" w:rsidRPr="00BC1E98" w:rsidRDefault="00B20F32">
                        <w:pPr>
                          <w:rPr>
                            <w:color w:val="FF0000"/>
                          </w:rPr>
                        </w:pPr>
                        <w:r w:rsidRPr="00BC1E98">
                          <w:rPr>
                            <w:color w:val="FF0000"/>
                          </w:rPr>
                          <w:t>Plumas</w:t>
                        </w:r>
                      </w:p>
                    </w:txbxContent>
                  </v:textbox>
                </v:shape>
                <v:shape id="Text Box 19" o:spid="_x0000_s1034" type="#_x0000_t202" style="position:absolute;left:24880;top:10738;width:10992;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4924BE69" w14:textId="31F3FDFD" w:rsidR="00B20F32" w:rsidRPr="00BC1E98" w:rsidRDefault="00B20F32" w:rsidP="00BC1E98">
                        <w:pPr>
                          <w:rPr>
                            <w:color w:val="FF0000"/>
                          </w:rPr>
                        </w:pPr>
                        <w:r>
                          <w:rPr>
                            <w:color w:val="FF0000"/>
                          </w:rPr>
                          <w:t>Shasta-Trinity</w:t>
                        </w:r>
                      </w:p>
                    </w:txbxContent>
                  </v:textbox>
                </v:shape>
                <v:shape id="Text Box 22" o:spid="_x0000_s1035" type="#_x0000_t202" style="position:absolute;left:8080;top:1169;width:876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7B8A9610" w14:textId="7FF26291" w:rsidR="00B20F32" w:rsidRPr="00BC1E98" w:rsidRDefault="00B20F32" w:rsidP="00BC1E98">
                        <w:pPr>
                          <w:rPr>
                            <w:color w:val="FF0000"/>
                          </w:rPr>
                        </w:pPr>
                        <w:r>
                          <w:rPr>
                            <w:color w:val="FF0000"/>
                          </w:rPr>
                          <w:t>Six Rivers</w:t>
                        </w:r>
                      </w:p>
                    </w:txbxContent>
                  </v:textbox>
                </v:shape>
                <v:shape id="Text Box 24" o:spid="_x0000_s1036" type="#_x0000_t202" style="position:absolute;left:5209;top:23816;width:9500;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12ED4368" w14:textId="63FB745E" w:rsidR="00B20F32" w:rsidRPr="00BC1E98" w:rsidRDefault="00B20F32" w:rsidP="00BC1E98">
                        <w:pPr>
                          <w:rPr>
                            <w:color w:val="FF0000"/>
                          </w:rPr>
                        </w:pPr>
                        <w:r>
                          <w:rPr>
                            <w:color w:val="FF0000"/>
                          </w:rPr>
                          <w:t>Mendocino</w:t>
                        </w:r>
                      </w:p>
                    </w:txbxContent>
                  </v:textbox>
                </v:shape>
                <w10:anchorlock/>
              </v:group>
            </w:pict>
          </mc:Fallback>
        </mc:AlternateContent>
      </w:r>
      <w:commentRangeEnd w:id="475"/>
      <w:r w:rsidR="00360568">
        <w:rPr>
          <w:rStyle w:val="CommentReference"/>
        </w:rPr>
        <w:commentReference w:id="475"/>
      </w:r>
    </w:p>
    <w:p w14:paraId="2F9A2208" w14:textId="3598D04E" w:rsidR="00900697" w:rsidRDefault="00900697" w:rsidP="00900697">
      <w:pPr>
        <w:spacing w:after="200" w:line="480" w:lineRule="auto"/>
      </w:pPr>
      <w:r>
        <w:rPr>
          <w:rFonts w:ascii="Times New Roman" w:hAnsi="Times New Roman" w:cs="Times New Roman"/>
          <w:color w:val="000000"/>
        </w:rPr>
        <w:t>Figure 2</w:t>
      </w:r>
      <w:r w:rsidRPr="005D4FE8">
        <w:rPr>
          <w:rFonts w:ascii="Times New Roman" w:hAnsi="Times New Roman" w:cs="Times New Roman"/>
          <w:color w:val="000000"/>
        </w:rPr>
        <w:t xml:space="preserve">. Locations of </w:t>
      </w:r>
      <w:r>
        <w:rPr>
          <w:rFonts w:ascii="Times New Roman" w:hAnsi="Times New Roman" w:cs="Times New Roman"/>
          <w:color w:val="000000"/>
        </w:rPr>
        <w:t xml:space="preserve">identified </w:t>
      </w:r>
      <w:r w:rsidRPr="005D4FE8">
        <w:rPr>
          <w:rFonts w:ascii="Times New Roman" w:hAnsi="Times New Roman" w:cs="Times New Roman"/>
          <w:i/>
          <w:iCs/>
          <w:color w:val="000000"/>
        </w:rPr>
        <w:t xml:space="preserve">Darlingtonia californica </w:t>
      </w:r>
      <w:r w:rsidRPr="005D4FE8">
        <w:rPr>
          <w:rFonts w:ascii="Times New Roman" w:hAnsi="Times New Roman" w:cs="Times New Roman"/>
          <w:color w:val="000000"/>
        </w:rPr>
        <w:t xml:space="preserve">populations in California (Consortium of California Herbaria, </w:t>
      </w:r>
      <w:r>
        <w:rPr>
          <w:rFonts w:ascii="Times New Roman" w:hAnsi="Times New Roman" w:cs="Times New Roman"/>
          <w:color w:val="000000"/>
        </w:rPr>
        <w:t>2021</w:t>
      </w:r>
      <w:r w:rsidRPr="005D4FE8">
        <w:rPr>
          <w:rFonts w:ascii="Times New Roman" w:hAnsi="Times New Roman" w:cs="Times New Roman"/>
          <w:color w:val="000000"/>
        </w:rPr>
        <w:t>).</w:t>
      </w:r>
      <w:r>
        <w:rPr>
          <w:rFonts w:ascii="Times New Roman" w:hAnsi="Times New Roman" w:cs="Times New Roman"/>
          <w:color w:val="000000"/>
        </w:rPr>
        <w:t xml:space="preserve"> Each point represents a population that a voucher has been collected and deposited into an herbarium associated with the Consortium of California Herbaria. Note some collections were taken prior to GPS, so location data may be approximations. Red circles indicate the separate geographic regions: Six Rivers National Forest, Shasta-Trinity National Forest, Plumas National Forest, and the Mendocino isolate.</w:t>
      </w:r>
    </w:p>
    <w:p w14:paraId="427C1262" w14:textId="17F4BFC8" w:rsidR="00900697" w:rsidRPr="00900697" w:rsidDel="000258A8" w:rsidRDefault="00900697" w:rsidP="00900697">
      <w:pPr>
        <w:spacing w:after="200" w:line="480" w:lineRule="auto"/>
        <w:rPr>
          <w:del w:id="476" w:author="Hemstrom, William Beryl" w:date="2023-01-20T17:12:00Z"/>
        </w:rPr>
      </w:pPr>
    </w:p>
    <w:p w14:paraId="3ABFA883" w14:textId="769DCD37" w:rsidR="00E7388E" w:rsidDel="000258A8" w:rsidRDefault="00E7388E" w:rsidP="0025249D">
      <w:pPr>
        <w:spacing w:line="480" w:lineRule="auto"/>
        <w:ind w:firstLine="720"/>
        <w:rPr>
          <w:del w:id="477" w:author="Hemstrom, William Beryl" w:date="2023-01-20T17:04:00Z"/>
          <w:rFonts w:ascii="Times New Roman" w:hAnsi="Times New Roman" w:cs="Times New Roman"/>
          <w:color w:val="000000"/>
        </w:rPr>
      </w:pPr>
      <w:commentRangeStart w:id="478"/>
      <w:del w:id="479" w:author="Hemstrom, William Beryl" w:date="2023-01-20T17:04:00Z">
        <w:r w:rsidRPr="005D4FE8" w:rsidDel="000258A8">
          <w:rPr>
            <w:rFonts w:ascii="Times New Roman" w:hAnsi="Times New Roman" w:cs="Times New Roman"/>
            <w:color w:val="000000"/>
          </w:rPr>
          <w:delText>Previou</w:delText>
        </w:r>
        <w:commentRangeEnd w:id="478"/>
        <w:r w:rsidR="000258A8" w:rsidDel="000258A8">
          <w:rPr>
            <w:rStyle w:val="CommentReference"/>
          </w:rPr>
          <w:commentReference w:id="478"/>
        </w:r>
        <w:r w:rsidRPr="005D4FE8" w:rsidDel="000258A8">
          <w:rPr>
            <w:rFonts w:ascii="Times New Roman" w:hAnsi="Times New Roman" w:cs="Times New Roman"/>
            <w:color w:val="000000"/>
          </w:rPr>
          <w:delText>s work has shown phenotypic differences between population</w:delText>
        </w:r>
        <w:r w:rsidR="00097D5E" w:rsidDel="000258A8">
          <w:rPr>
            <w:rFonts w:ascii="Times New Roman" w:hAnsi="Times New Roman" w:cs="Times New Roman"/>
            <w:color w:val="000000"/>
          </w:rPr>
          <w:delText>s</w:delText>
        </w:r>
        <w:r w:rsidRPr="005D4FE8" w:rsidDel="000258A8">
          <w:rPr>
            <w:rFonts w:ascii="Times New Roman" w:hAnsi="Times New Roman" w:cs="Times New Roman"/>
            <w:color w:val="000000"/>
          </w:rPr>
          <w:delText xml:space="preserve"> with variation in </w:delText>
        </w:r>
        <w:r w:rsidR="00F25C11" w:rsidDel="000258A8">
          <w:rPr>
            <w:rFonts w:ascii="Times New Roman" w:hAnsi="Times New Roman" w:cs="Times New Roman"/>
            <w:color w:val="000000"/>
          </w:rPr>
          <w:delText xml:space="preserve">leaf </w:delText>
        </w:r>
        <w:r w:rsidRPr="005D4FE8" w:rsidDel="000258A8">
          <w:rPr>
            <w:rFonts w:ascii="Times New Roman" w:hAnsi="Times New Roman" w:cs="Times New Roman"/>
            <w:color w:val="000000"/>
          </w:rPr>
          <w:delText xml:space="preserve">color (Elder, 1997; Rice, 1997, 2006). However, while previous genetic studies have compared </w:delText>
        </w:r>
        <w:r w:rsidRPr="005D4FE8" w:rsidDel="000258A8">
          <w:rPr>
            <w:rFonts w:ascii="Times New Roman" w:hAnsi="Times New Roman" w:cs="Times New Roman"/>
            <w:i/>
            <w:iCs/>
            <w:color w:val="000000"/>
          </w:rPr>
          <w:delText xml:space="preserve">Darlingtonia </w:delText>
        </w:r>
        <w:r w:rsidRPr="005D4FE8" w:rsidDel="000258A8">
          <w:rPr>
            <w:rFonts w:ascii="Times New Roman" w:hAnsi="Times New Roman" w:cs="Times New Roman"/>
            <w:color w:val="000000"/>
          </w:rPr>
          <w:delText xml:space="preserve">to other genera within the Sarraceniaceae, no genetic survey within </w:delText>
        </w:r>
        <w:r w:rsidRPr="005D4FE8" w:rsidDel="000258A8">
          <w:rPr>
            <w:rFonts w:ascii="Times New Roman" w:hAnsi="Times New Roman" w:cs="Times New Roman"/>
            <w:i/>
            <w:iCs/>
            <w:color w:val="000000"/>
          </w:rPr>
          <w:delText>D. californica</w:delText>
        </w:r>
        <w:r w:rsidRPr="005D4FE8" w:rsidDel="000258A8">
          <w:rPr>
            <w:rFonts w:ascii="Times New Roman" w:hAnsi="Times New Roman" w:cs="Times New Roman"/>
            <w:color w:val="000000"/>
          </w:rPr>
          <w:delText xml:space="preserve"> has ever been conducted (Rice, 1997</w:delText>
        </w:r>
        <w:r w:rsidDel="000258A8">
          <w:rPr>
            <w:rFonts w:ascii="Times New Roman" w:hAnsi="Times New Roman" w:cs="Times New Roman"/>
            <w:color w:val="000000"/>
          </w:rPr>
          <w:delText>;</w:delText>
        </w:r>
        <w:r w:rsidRPr="000B0FA0" w:rsidDel="000258A8">
          <w:delText xml:space="preserve"> </w:delText>
        </w:r>
        <w:r w:rsidDel="000258A8">
          <w:rPr>
            <w:rFonts w:ascii="Times New Roman" w:hAnsi="Times New Roman" w:cs="Times New Roman"/>
            <w:color w:val="000000"/>
          </w:rPr>
          <w:delText xml:space="preserve">Karberg and Gale, </w:delText>
        </w:r>
        <w:r w:rsidRPr="000B0FA0" w:rsidDel="000258A8">
          <w:rPr>
            <w:rFonts w:ascii="Times New Roman" w:hAnsi="Times New Roman" w:cs="Times New Roman"/>
            <w:color w:val="000000"/>
          </w:rPr>
          <w:delText>2006.</w:delText>
        </w:r>
        <w:r w:rsidRPr="005D4FE8" w:rsidDel="000258A8">
          <w:rPr>
            <w:rFonts w:ascii="Times New Roman" w:hAnsi="Times New Roman" w:cs="Times New Roman"/>
            <w:color w:val="000000"/>
          </w:rPr>
          <w:delText xml:space="preserve">). Due to the geographic distances between the population </w:delText>
        </w:r>
        <w:r w:rsidR="00DC360D" w:rsidDel="000258A8">
          <w:rPr>
            <w:rFonts w:ascii="Times New Roman" w:hAnsi="Times New Roman" w:cs="Times New Roman"/>
            <w:color w:val="000000"/>
          </w:rPr>
          <w:delText>regions</w:delText>
        </w:r>
        <w:r w:rsidRPr="005D4FE8" w:rsidDel="000258A8">
          <w:rPr>
            <w:rFonts w:ascii="Times New Roman" w:hAnsi="Times New Roman" w:cs="Times New Roman"/>
            <w:color w:val="000000"/>
          </w:rPr>
          <w:delText xml:space="preserve">, it is likely there is very low gene flow </w:delText>
        </w:r>
        <w:r w:rsidDel="000258A8">
          <w:rPr>
            <w:rFonts w:ascii="Times New Roman" w:hAnsi="Times New Roman" w:cs="Times New Roman"/>
            <w:color w:val="000000"/>
          </w:rPr>
          <w:delText>among</w:delText>
        </w:r>
        <w:r w:rsidRPr="005D4FE8" w:rsidDel="000258A8">
          <w:rPr>
            <w:rFonts w:ascii="Times New Roman" w:hAnsi="Times New Roman" w:cs="Times New Roman"/>
            <w:color w:val="000000"/>
          </w:rPr>
          <w:delText xml:space="preserve"> the </w:delText>
        </w:r>
        <w:r w:rsidR="00DC360D" w:rsidDel="000258A8">
          <w:rPr>
            <w:rFonts w:ascii="Times New Roman" w:hAnsi="Times New Roman" w:cs="Times New Roman"/>
            <w:color w:val="000000"/>
          </w:rPr>
          <w:delText>geographic regions</w:delText>
        </w:r>
        <w:r w:rsidRPr="005D4FE8" w:rsidDel="000258A8">
          <w:rPr>
            <w:rFonts w:ascii="Times New Roman" w:hAnsi="Times New Roman" w:cs="Times New Roman"/>
            <w:color w:val="000000"/>
          </w:rPr>
          <w:delText xml:space="preserve">. Additionally, the high stresses of unique habitats can represent a strong selective pressure for local adaptations to each environment for many plant species (Joshi et al., 2001). Therefore, </w:delText>
        </w:r>
        <w:r w:rsidR="0091667E" w:rsidDel="000258A8">
          <w:rPr>
            <w:rFonts w:ascii="Times New Roman" w:hAnsi="Times New Roman" w:cs="Times New Roman"/>
            <w:color w:val="000000"/>
          </w:rPr>
          <w:delText>I hypothesize</w:delText>
        </w:r>
        <w:r w:rsidR="00F76C09" w:rsidDel="000258A8">
          <w:rPr>
            <w:rFonts w:ascii="Times New Roman" w:hAnsi="Times New Roman" w:cs="Times New Roman"/>
            <w:color w:val="000000"/>
          </w:rPr>
          <w:delText xml:space="preserve"> there is</w:delText>
        </w:r>
        <w:r w:rsidRPr="005D4FE8" w:rsidDel="000258A8">
          <w:rPr>
            <w:rFonts w:ascii="Times New Roman" w:hAnsi="Times New Roman" w:cs="Times New Roman"/>
            <w:color w:val="000000"/>
          </w:rPr>
          <w:delText xml:space="preserve"> likely </w:delText>
        </w:r>
        <w:r w:rsidR="00B63085" w:rsidDel="000258A8">
          <w:rPr>
            <w:rFonts w:ascii="Times New Roman" w:hAnsi="Times New Roman" w:cs="Times New Roman"/>
            <w:color w:val="000000"/>
          </w:rPr>
          <w:delText>substantial</w:delText>
        </w:r>
        <w:r w:rsidR="00DC360D" w:rsidDel="000258A8">
          <w:rPr>
            <w:rFonts w:ascii="Times New Roman" w:hAnsi="Times New Roman" w:cs="Times New Roman"/>
            <w:color w:val="000000"/>
          </w:rPr>
          <w:delText xml:space="preserve"> genetic variation between these regions</w:delText>
        </w:r>
        <w:r w:rsidRPr="005D4FE8" w:rsidDel="000258A8">
          <w:rPr>
            <w:rFonts w:ascii="Times New Roman" w:hAnsi="Times New Roman" w:cs="Times New Roman"/>
            <w:color w:val="000000"/>
          </w:rPr>
          <w:delText xml:space="preserve">. </w:delText>
        </w:r>
      </w:del>
    </w:p>
    <w:p w14:paraId="3D24ED99" w14:textId="236E2C5B" w:rsidR="00F25C11" w:rsidDel="000258A8" w:rsidRDefault="00F25C11" w:rsidP="0025249D">
      <w:pPr>
        <w:spacing w:line="480" w:lineRule="auto"/>
        <w:ind w:firstLine="720"/>
        <w:rPr>
          <w:del w:id="480" w:author="Hemstrom, William Beryl" w:date="2023-01-20T17:12:00Z"/>
          <w:rFonts w:ascii="Times New Roman" w:hAnsi="Times New Roman" w:cs="Times New Roman"/>
          <w:color w:val="000000"/>
        </w:rPr>
      </w:pPr>
    </w:p>
    <w:p w14:paraId="06FE9852" w14:textId="1A6E4659" w:rsidR="0016379C" w:rsidRPr="00FF5E1E" w:rsidDel="000258A8" w:rsidRDefault="00FF5E1E" w:rsidP="0016379C">
      <w:pPr>
        <w:spacing w:line="480" w:lineRule="auto"/>
        <w:rPr>
          <w:del w:id="481" w:author="Hemstrom, William Beryl" w:date="2023-01-20T17:12:00Z"/>
          <w:rFonts w:ascii="Times New Roman" w:hAnsi="Times New Roman" w:cs="Times New Roman"/>
          <w:color w:val="000000"/>
          <w:u w:val="single"/>
        </w:rPr>
      </w:pPr>
      <w:del w:id="482" w:author="Hemstrom, William Beryl" w:date="2023-01-20T17:12:00Z">
        <w:r w:rsidRPr="00FF5E1E" w:rsidDel="000258A8">
          <w:rPr>
            <w:rFonts w:ascii="Times New Roman" w:hAnsi="Times New Roman" w:cs="Times New Roman"/>
            <w:color w:val="000000"/>
            <w:u w:val="single"/>
          </w:rPr>
          <w:delText>Purpose</w:delText>
        </w:r>
        <w:r w:rsidDel="000258A8">
          <w:rPr>
            <w:rFonts w:ascii="Times New Roman" w:hAnsi="Times New Roman" w:cs="Times New Roman"/>
            <w:color w:val="000000"/>
            <w:u w:val="single"/>
          </w:rPr>
          <w:delText xml:space="preserve"> of Study</w:delText>
        </w:r>
      </w:del>
    </w:p>
    <w:p w14:paraId="536FA5F9" w14:textId="50431AE2" w:rsidR="009E1944" w:rsidRDefault="00E7388E" w:rsidP="009E1944">
      <w:pPr>
        <w:spacing w:line="480" w:lineRule="auto"/>
        <w:outlineLvl w:val="0"/>
        <w:rPr>
          <w:rFonts w:ascii="Times New Roman" w:hAnsi="Times New Roman" w:cs="Times New Roman"/>
          <w:color w:val="000000"/>
        </w:rPr>
      </w:pPr>
      <w:r w:rsidRPr="005D4FE8">
        <w:rPr>
          <w:rFonts w:ascii="Times New Roman" w:hAnsi="Times New Roman" w:cs="Times New Roman"/>
          <w:color w:val="000000"/>
        </w:rPr>
        <w:tab/>
      </w:r>
      <w:del w:id="483" w:author="Hemstrom, William Beryl" w:date="2023-01-20T17:13:00Z">
        <w:r w:rsidRPr="005D4FE8" w:rsidDel="002C7832">
          <w:rPr>
            <w:rFonts w:ascii="Times New Roman" w:hAnsi="Times New Roman" w:cs="Times New Roman"/>
            <w:color w:val="000000"/>
          </w:rPr>
          <w:delText xml:space="preserve">The purpose of this project is to </w:delText>
        </w:r>
      </w:del>
      <w:ins w:id="484" w:author="Hemstrom, William Beryl" w:date="2023-01-20T17:13:00Z">
        <w:r w:rsidR="002C7832">
          <w:rPr>
            <w:rFonts w:ascii="Times New Roman" w:hAnsi="Times New Roman" w:cs="Times New Roman"/>
            <w:color w:val="000000"/>
          </w:rPr>
          <w:t xml:space="preserve">In order to </w:t>
        </w:r>
      </w:ins>
      <w:r w:rsidR="00D07309">
        <w:rPr>
          <w:rFonts w:ascii="Times New Roman" w:hAnsi="Times New Roman" w:cs="Times New Roman"/>
          <w:color w:val="000000"/>
        </w:rPr>
        <w:t>estimate</w:t>
      </w:r>
      <w:r w:rsidR="00461E75">
        <w:rPr>
          <w:rFonts w:ascii="Times New Roman" w:hAnsi="Times New Roman" w:cs="Times New Roman"/>
          <w:color w:val="000000"/>
        </w:rPr>
        <w:t xml:space="preserve"> baseline levels of </w:t>
      </w:r>
      <w:r w:rsidRPr="005D4FE8">
        <w:rPr>
          <w:rFonts w:ascii="Times New Roman" w:hAnsi="Times New Roman" w:cs="Times New Roman"/>
          <w:color w:val="000000"/>
        </w:rPr>
        <w:t xml:space="preserve">genetic </w:t>
      </w:r>
      <w:r w:rsidR="00461E75">
        <w:rPr>
          <w:rFonts w:ascii="Times New Roman" w:hAnsi="Times New Roman" w:cs="Times New Roman"/>
          <w:color w:val="000000"/>
        </w:rPr>
        <w:t>diversi</w:t>
      </w:r>
      <w:r w:rsidR="0025249D">
        <w:rPr>
          <w:rFonts w:ascii="Times New Roman" w:hAnsi="Times New Roman" w:cs="Times New Roman"/>
          <w:color w:val="000000"/>
        </w:rPr>
        <w:t>ty within and among populations</w:t>
      </w:r>
      <w:r w:rsidRPr="005D4FE8">
        <w:rPr>
          <w:rFonts w:ascii="Times New Roman" w:hAnsi="Times New Roman" w:cs="Times New Roman"/>
          <w:color w:val="000000"/>
        </w:rPr>
        <w:t xml:space="preserve"> </w:t>
      </w:r>
      <w:ins w:id="485" w:author="Hemstrom, William Beryl" w:date="2023-01-20T17:13:00Z">
        <w:r w:rsidR="002C7832">
          <w:rPr>
            <w:rFonts w:ascii="Times New Roman" w:hAnsi="Times New Roman" w:cs="Times New Roman"/>
            <w:color w:val="000000"/>
          </w:rPr>
          <w:t xml:space="preserve">in </w:t>
        </w:r>
      </w:ins>
      <w:r w:rsidRPr="005D4FE8">
        <w:rPr>
          <w:rFonts w:ascii="Times New Roman" w:hAnsi="Times New Roman" w:cs="Times New Roman"/>
          <w:i/>
          <w:iCs/>
          <w:color w:val="000000"/>
        </w:rPr>
        <w:t>D. californica</w:t>
      </w:r>
      <w:del w:id="486" w:author="Hemstrom, William Beryl" w:date="2023-01-20T17:14:00Z">
        <w:r w:rsidRPr="002C7832" w:rsidDel="002C7832">
          <w:rPr>
            <w:rFonts w:ascii="Times New Roman" w:hAnsi="Times New Roman" w:cs="Times New Roman"/>
            <w:color w:val="000000"/>
            <w:rPrChange w:id="487" w:author="Hemstrom, William Beryl" w:date="2023-01-20T17:14:00Z">
              <w:rPr>
                <w:rFonts w:ascii="Times New Roman" w:hAnsi="Times New Roman" w:cs="Times New Roman"/>
                <w:i/>
                <w:iCs/>
                <w:color w:val="000000"/>
              </w:rPr>
            </w:rPrChange>
          </w:rPr>
          <w:delText xml:space="preserve"> </w:delText>
        </w:r>
      </w:del>
      <w:ins w:id="488" w:author="Hemstrom, William Beryl" w:date="2023-01-20T17:14:00Z">
        <w:r w:rsidR="002C7832">
          <w:rPr>
            <w:rFonts w:ascii="Times New Roman" w:hAnsi="Times New Roman" w:cs="Times New Roman"/>
            <w:color w:val="000000"/>
          </w:rPr>
          <w:t xml:space="preserve">, we </w:t>
        </w:r>
        <w:commentRangeStart w:id="489"/>
        <w:r w:rsidR="002C7832">
          <w:rPr>
            <w:rFonts w:ascii="Times New Roman" w:hAnsi="Times New Roman" w:cs="Times New Roman"/>
            <w:color w:val="000000"/>
          </w:rPr>
          <w:t>sampled X individuals from across their range, including at least X individuals from each major geographic region</w:t>
        </w:r>
      </w:ins>
      <w:del w:id="490" w:author="Hemstrom, William Beryl" w:date="2023-01-20T17:14:00Z">
        <w:r w:rsidR="00461E75" w:rsidRPr="002C7832" w:rsidDel="002C7832">
          <w:rPr>
            <w:rFonts w:ascii="Times New Roman" w:hAnsi="Times New Roman" w:cs="Times New Roman"/>
            <w:color w:val="000000"/>
          </w:rPr>
          <w:delText xml:space="preserve">to inform </w:delText>
        </w:r>
        <w:r w:rsidRPr="002C7832" w:rsidDel="002C7832">
          <w:rPr>
            <w:rFonts w:ascii="Times New Roman" w:hAnsi="Times New Roman" w:cs="Times New Roman"/>
            <w:color w:val="000000"/>
          </w:rPr>
          <w:delText xml:space="preserve">conservation </w:delText>
        </w:r>
        <w:r w:rsidR="008D65C1" w:rsidRPr="002C7832" w:rsidDel="002C7832">
          <w:rPr>
            <w:rFonts w:ascii="Times New Roman" w:hAnsi="Times New Roman" w:cs="Times New Roman"/>
            <w:color w:val="000000"/>
          </w:rPr>
          <w:delText>strategies</w:delText>
        </w:r>
      </w:del>
      <w:r w:rsidRPr="002C7832">
        <w:rPr>
          <w:rFonts w:ascii="Times New Roman" w:hAnsi="Times New Roman" w:cs="Times New Roman"/>
          <w:color w:val="000000"/>
        </w:rPr>
        <w:t>.</w:t>
      </w:r>
      <w:r w:rsidRPr="005D4FE8">
        <w:rPr>
          <w:rFonts w:ascii="Times New Roman" w:hAnsi="Times New Roman" w:cs="Times New Roman"/>
          <w:color w:val="000000"/>
        </w:rPr>
        <w:t xml:space="preserve"> </w:t>
      </w:r>
      <w:commentRangeEnd w:id="489"/>
      <w:r w:rsidR="002C7832">
        <w:rPr>
          <w:rStyle w:val="CommentReference"/>
        </w:rPr>
        <w:commentReference w:id="489"/>
      </w:r>
      <w:ins w:id="491" w:author="Hemstrom, William Beryl" w:date="2023-01-20T17:15:00Z">
        <w:r w:rsidR="002C7832">
          <w:rPr>
            <w:rFonts w:ascii="Times New Roman" w:hAnsi="Times New Roman" w:cs="Times New Roman"/>
            <w:color w:val="000000"/>
          </w:rPr>
          <w:t xml:space="preserve">This </w:t>
        </w:r>
      </w:ins>
      <w:commentRangeStart w:id="492"/>
      <w:del w:id="493" w:author="Hemstrom, William Beryl" w:date="2023-01-20T17:15:00Z">
        <w:r w:rsidRPr="005D4FE8" w:rsidDel="002C7832">
          <w:rPr>
            <w:rFonts w:ascii="Times New Roman" w:hAnsi="Times New Roman" w:cs="Times New Roman"/>
            <w:color w:val="000000"/>
          </w:rPr>
          <w:delText xml:space="preserve">If the results show significant genotypic differences coupled with the phenotypic differences previously identified between the </w:delText>
        </w:r>
        <w:r w:rsidR="00DC360D" w:rsidDel="002C7832">
          <w:rPr>
            <w:rFonts w:ascii="Times New Roman" w:hAnsi="Times New Roman" w:cs="Times New Roman"/>
            <w:color w:val="000000"/>
          </w:rPr>
          <w:delText>regions</w:delText>
        </w:r>
        <w:r w:rsidRPr="005D4FE8" w:rsidDel="002C7832">
          <w:rPr>
            <w:rFonts w:ascii="Times New Roman" w:hAnsi="Times New Roman" w:cs="Times New Roman"/>
            <w:color w:val="000000"/>
          </w:rPr>
          <w:delText xml:space="preserve">, it could be more appropriate to separate </w:delText>
        </w:r>
        <w:r w:rsidRPr="005D4FE8" w:rsidDel="002C7832">
          <w:rPr>
            <w:rFonts w:ascii="Times New Roman" w:hAnsi="Times New Roman" w:cs="Times New Roman"/>
            <w:i/>
            <w:iCs/>
            <w:color w:val="000000"/>
          </w:rPr>
          <w:delText xml:space="preserve">D. californica </w:delText>
        </w:r>
        <w:r w:rsidRPr="005D4FE8" w:rsidDel="002C7832">
          <w:rPr>
            <w:rFonts w:ascii="Times New Roman" w:hAnsi="Times New Roman" w:cs="Times New Roman"/>
            <w:color w:val="000000"/>
          </w:rPr>
          <w:delText xml:space="preserve">into distinct species or subspecies. </w:delText>
        </w:r>
        <w:commentRangeEnd w:id="492"/>
        <w:r w:rsidR="002C7832" w:rsidDel="002C7832">
          <w:rPr>
            <w:rStyle w:val="CommentReference"/>
          </w:rPr>
          <w:commentReference w:id="492"/>
        </w:r>
        <w:r w:rsidRPr="005D4FE8" w:rsidDel="002C7832">
          <w:rPr>
            <w:rFonts w:ascii="Times New Roman" w:hAnsi="Times New Roman" w:cs="Times New Roman"/>
            <w:color w:val="000000"/>
          </w:rPr>
          <w:delText xml:space="preserve">This would significantly change the conservation efforts of </w:delText>
        </w:r>
        <w:r w:rsidRPr="005D4FE8" w:rsidDel="002C7832">
          <w:rPr>
            <w:rFonts w:ascii="Times New Roman" w:hAnsi="Times New Roman" w:cs="Times New Roman"/>
            <w:i/>
            <w:iCs/>
            <w:color w:val="000000"/>
          </w:rPr>
          <w:delText xml:space="preserve">D. californica </w:delText>
        </w:r>
        <w:r w:rsidRPr="005D4FE8" w:rsidDel="002C7832">
          <w:rPr>
            <w:rFonts w:ascii="Times New Roman" w:hAnsi="Times New Roman" w:cs="Times New Roman"/>
            <w:color w:val="000000"/>
          </w:rPr>
          <w:delText xml:space="preserve">as new designations would change the classification of the resultant species or subspecies. Regardless, any </w:delText>
        </w:r>
      </w:del>
      <w:r w:rsidRPr="005D4FE8">
        <w:rPr>
          <w:rFonts w:ascii="Times New Roman" w:hAnsi="Times New Roman" w:cs="Times New Roman"/>
          <w:color w:val="000000"/>
        </w:rPr>
        <w:t xml:space="preserve">information </w:t>
      </w:r>
      <w:del w:id="494" w:author="Hemstrom, William Beryl" w:date="2023-01-20T17:15:00Z">
        <w:r w:rsidRPr="005D4FE8" w:rsidDel="002C7832">
          <w:rPr>
            <w:rFonts w:ascii="Times New Roman" w:hAnsi="Times New Roman" w:cs="Times New Roman"/>
            <w:color w:val="000000"/>
          </w:rPr>
          <w:delText xml:space="preserve">about the genetic diversity of the species </w:delText>
        </w:r>
        <w:r w:rsidDel="002C7832">
          <w:rPr>
            <w:rFonts w:ascii="Times New Roman" w:hAnsi="Times New Roman" w:cs="Times New Roman"/>
            <w:color w:val="000000"/>
          </w:rPr>
          <w:delText>wil</w:delText>
        </w:r>
      </w:del>
      <w:ins w:id="495" w:author="Hemstrom, William Beryl" w:date="2023-01-20T17:16:00Z">
        <w:r w:rsidR="002C7832">
          <w:rPr>
            <w:rFonts w:ascii="Times New Roman" w:hAnsi="Times New Roman" w:cs="Times New Roman"/>
            <w:color w:val="000000"/>
          </w:rPr>
          <w:t xml:space="preserve">fills a critical knowledge gap and will enable significantly more effective </w:t>
        </w:r>
      </w:ins>
      <w:del w:id="496" w:author="Hemstrom, William Beryl" w:date="2023-01-20T17:15:00Z">
        <w:r w:rsidDel="002C7832">
          <w:rPr>
            <w:rFonts w:ascii="Times New Roman" w:hAnsi="Times New Roman" w:cs="Times New Roman"/>
            <w:color w:val="000000"/>
          </w:rPr>
          <w:delText>l</w:delText>
        </w:r>
        <w:r w:rsidRPr="005D4FE8" w:rsidDel="002C7832">
          <w:rPr>
            <w:rFonts w:ascii="Times New Roman" w:hAnsi="Times New Roman" w:cs="Times New Roman"/>
            <w:color w:val="000000"/>
          </w:rPr>
          <w:delText xml:space="preserve"> be valuable </w:delText>
        </w:r>
      </w:del>
      <w:del w:id="497" w:author="Hemstrom, William Beryl" w:date="2023-01-20T17:16:00Z">
        <w:r w:rsidRPr="005D4FE8" w:rsidDel="002C7832">
          <w:rPr>
            <w:rFonts w:ascii="Times New Roman" w:hAnsi="Times New Roman" w:cs="Times New Roman"/>
            <w:color w:val="000000"/>
          </w:rPr>
          <w:delText xml:space="preserve">to its </w:delText>
        </w:r>
      </w:del>
      <w:r w:rsidRPr="005D4FE8">
        <w:rPr>
          <w:rFonts w:ascii="Times New Roman" w:hAnsi="Times New Roman" w:cs="Times New Roman"/>
          <w:color w:val="000000"/>
        </w:rPr>
        <w:t>conservation</w:t>
      </w:r>
      <w:ins w:id="498" w:author="Hemstrom, William Beryl" w:date="2023-01-20T17:16:00Z">
        <w:r w:rsidR="002C7832">
          <w:rPr>
            <w:rFonts w:ascii="Times New Roman" w:hAnsi="Times New Roman" w:cs="Times New Roman"/>
            <w:color w:val="000000"/>
          </w:rPr>
          <w:t xml:space="preserve"> efforts on the species going forward, particularly as the species’ habitat undergoes the changes that it is predicted to experience over the coming decades</w:t>
        </w:r>
      </w:ins>
      <w:r w:rsidRPr="005D4FE8">
        <w:rPr>
          <w:rFonts w:ascii="Times New Roman" w:hAnsi="Times New Roman" w:cs="Times New Roman"/>
          <w:color w:val="000000"/>
        </w:rPr>
        <w:t xml:space="preserve">. </w:t>
      </w:r>
      <w:commentRangeStart w:id="499"/>
      <w:r w:rsidRPr="005D4FE8">
        <w:rPr>
          <w:rFonts w:ascii="Times New Roman" w:hAnsi="Times New Roman" w:cs="Times New Roman"/>
          <w:color w:val="000000"/>
        </w:rPr>
        <w:t>Significant inter-</w:t>
      </w:r>
      <w:r w:rsidR="00DC360D">
        <w:rPr>
          <w:rFonts w:ascii="Times New Roman" w:hAnsi="Times New Roman" w:cs="Times New Roman"/>
          <w:color w:val="000000"/>
        </w:rPr>
        <w:t>regional</w:t>
      </w:r>
      <w:r w:rsidRPr="005D4FE8">
        <w:rPr>
          <w:rFonts w:ascii="Times New Roman" w:hAnsi="Times New Roman" w:cs="Times New Roman"/>
          <w:color w:val="000000"/>
        </w:rPr>
        <w:t xml:space="preserve"> genotypic differences </w:t>
      </w:r>
      <w:r w:rsidR="004A57F0">
        <w:rPr>
          <w:rFonts w:ascii="Times New Roman" w:hAnsi="Times New Roman" w:cs="Times New Roman"/>
          <w:color w:val="000000"/>
        </w:rPr>
        <w:t xml:space="preserve">will </w:t>
      </w:r>
      <w:r w:rsidRPr="005D4FE8">
        <w:rPr>
          <w:rFonts w:ascii="Times New Roman" w:hAnsi="Times New Roman" w:cs="Times New Roman"/>
          <w:color w:val="000000"/>
        </w:rPr>
        <w:t>indicat</w:t>
      </w:r>
      <w:r w:rsidR="004A57F0">
        <w:rPr>
          <w:rFonts w:ascii="Times New Roman" w:hAnsi="Times New Roman" w:cs="Times New Roman"/>
          <w:color w:val="000000"/>
        </w:rPr>
        <w:t>e</w:t>
      </w:r>
      <w:r w:rsidR="00DC360D">
        <w:rPr>
          <w:rFonts w:ascii="Times New Roman" w:hAnsi="Times New Roman" w:cs="Times New Roman"/>
          <w:color w:val="000000"/>
        </w:rPr>
        <w:t xml:space="preserve"> which </w:t>
      </w:r>
      <w:r w:rsidR="00DC360D">
        <w:rPr>
          <w:rFonts w:ascii="Times New Roman" w:hAnsi="Times New Roman" w:cs="Times New Roman"/>
          <w:color w:val="000000"/>
        </w:rPr>
        <w:lastRenderedPageBreak/>
        <w:t xml:space="preserve">populations </w:t>
      </w:r>
      <w:r w:rsidR="004A57F0">
        <w:rPr>
          <w:rFonts w:ascii="Times New Roman" w:hAnsi="Times New Roman" w:cs="Times New Roman"/>
          <w:color w:val="000000"/>
        </w:rPr>
        <w:t xml:space="preserve">may </w:t>
      </w:r>
      <w:r w:rsidRPr="005D4FE8">
        <w:rPr>
          <w:rFonts w:ascii="Times New Roman" w:hAnsi="Times New Roman" w:cs="Times New Roman"/>
          <w:color w:val="000000"/>
        </w:rPr>
        <w:t xml:space="preserve">need increased conservation </w:t>
      </w:r>
      <w:r w:rsidR="00035232" w:rsidRPr="005D4FE8">
        <w:rPr>
          <w:rFonts w:ascii="Times New Roman" w:hAnsi="Times New Roman" w:cs="Times New Roman"/>
          <w:color w:val="000000"/>
        </w:rPr>
        <w:t>efforts.</w:t>
      </w:r>
      <w:r w:rsidRPr="005D4FE8">
        <w:rPr>
          <w:rFonts w:ascii="Times New Roman" w:hAnsi="Times New Roman" w:cs="Times New Roman"/>
          <w:color w:val="000000"/>
        </w:rPr>
        <w:t xml:space="preserve"> Additionally, it </w:t>
      </w:r>
      <w:r>
        <w:rPr>
          <w:rFonts w:ascii="Times New Roman" w:hAnsi="Times New Roman" w:cs="Times New Roman"/>
          <w:color w:val="000000"/>
        </w:rPr>
        <w:t>will</w:t>
      </w:r>
      <w:r w:rsidRPr="005D4FE8">
        <w:rPr>
          <w:rFonts w:ascii="Times New Roman" w:hAnsi="Times New Roman" w:cs="Times New Roman"/>
          <w:color w:val="000000"/>
        </w:rPr>
        <w:t xml:space="preserve"> </w:t>
      </w:r>
      <w:r w:rsidR="004A57F0">
        <w:rPr>
          <w:rFonts w:ascii="Times New Roman" w:hAnsi="Times New Roman" w:cs="Times New Roman"/>
          <w:color w:val="000000"/>
        </w:rPr>
        <w:t>identify</w:t>
      </w:r>
      <w:r w:rsidRPr="005D4FE8">
        <w:rPr>
          <w:rFonts w:ascii="Times New Roman" w:hAnsi="Times New Roman" w:cs="Times New Roman"/>
          <w:color w:val="000000"/>
        </w:rPr>
        <w:t xml:space="preserve"> which populations could benefit from an outbreeding conservation program.</w:t>
      </w:r>
      <w:r w:rsidR="009E1944" w:rsidRPr="009E1944">
        <w:rPr>
          <w:rFonts w:ascii="Times New Roman" w:hAnsi="Times New Roman" w:cs="Times New Roman"/>
          <w:color w:val="000000"/>
        </w:rPr>
        <w:t xml:space="preserve"> </w:t>
      </w:r>
      <w:commentRangeEnd w:id="499"/>
      <w:r w:rsidR="002C7832">
        <w:rPr>
          <w:rStyle w:val="CommentReference"/>
        </w:rPr>
        <w:commentReference w:id="499"/>
      </w:r>
    </w:p>
    <w:p w14:paraId="6A7AB4DE" w14:textId="1B8952A2" w:rsidR="009E1944" w:rsidRDefault="009E1944" w:rsidP="00507022">
      <w:pPr>
        <w:spacing w:line="480" w:lineRule="auto"/>
        <w:ind w:firstLine="720"/>
        <w:rPr>
          <w:rFonts w:ascii="Times New Roman" w:hAnsi="Times New Roman" w:cs="Times New Roman"/>
          <w:color w:val="000000"/>
        </w:rPr>
      </w:pPr>
      <w:commentRangeStart w:id="500"/>
      <w:r w:rsidRPr="005D4FE8">
        <w:rPr>
          <w:rFonts w:ascii="Times New Roman" w:hAnsi="Times New Roman" w:cs="Times New Roman"/>
          <w:color w:val="000000"/>
        </w:rPr>
        <w:t xml:space="preserve">While studies </w:t>
      </w:r>
      <w:r w:rsidRPr="00E37C7F">
        <w:rPr>
          <w:rFonts w:ascii="Times New Roman" w:hAnsi="Times New Roman" w:cs="Times New Roman"/>
          <w:color w:val="000000"/>
        </w:rPr>
        <w:t xml:space="preserve">have </w:t>
      </w:r>
      <w:r w:rsidR="00D856B6" w:rsidRPr="00E37C7F">
        <w:rPr>
          <w:rFonts w:ascii="Times New Roman" w:hAnsi="Times New Roman" w:cs="Times New Roman"/>
          <w:color w:val="000000"/>
        </w:rPr>
        <w:t>identified</w:t>
      </w:r>
      <w:r w:rsidRPr="00E37C7F">
        <w:rPr>
          <w:rFonts w:ascii="Times New Roman" w:hAnsi="Times New Roman" w:cs="Times New Roman"/>
          <w:color w:val="000000"/>
        </w:rPr>
        <w:t xml:space="preserve"> </w:t>
      </w:r>
      <w:r w:rsidR="004700C9">
        <w:rPr>
          <w:rFonts w:ascii="Times New Roman" w:hAnsi="Times New Roman" w:cs="Times New Roman"/>
          <w:color w:val="000000"/>
        </w:rPr>
        <w:t xml:space="preserve">some </w:t>
      </w:r>
      <w:r w:rsidRPr="00E37C7F">
        <w:rPr>
          <w:rFonts w:ascii="Times New Roman" w:hAnsi="Times New Roman" w:cs="Times New Roman"/>
          <w:color w:val="000000"/>
        </w:rPr>
        <w:t>phenotypic differences</w:t>
      </w:r>
      <w:r w:rsidR="004700C9">
        <w:rPr>
          <w:rFonts w:ascii="Times New Roman" w:hAnsi="Times New Roman" w:cs="Times New Roman"/>
          <w:color w:val="000000"/>
        </w:rPr>
        <w:t xml:space="preserve"> in color</w:t>
      </w:r>
      <w:r w:rsidRPr="00E37C7F">
        <w:rPr>
          <w:rFonts w:ascii="Times New Roman" w:hAnsi="Times New Roman" w:cs="Times New Roman"/>
          <w:color w:val="000000"/>
        </w:rPr>
        <w:t>,</w:t>
      </w:r>
      <w:r w:rsidRPr="005D4FE8">
        <w:rPr>
          <w:rFonts w:ascii="Times New Roman" w:hAnsi="Times New Roman" w:cs="Times New Roman"/>
          <w:color w:val="000000"/>
        </w:rPr>
        <w:t xml:space="preserve"> very little is known about </w:t>
      </w:r>
      <w:r>
        <w:rPr>
          <w:rFonts w:ascii="Times New Roman" w:hAnsi="Times New Roman" w:cs="Times New Roman"/>
          <w:color w:val="000000"/>
        </w:rPr>
        <w:t>the distribution of genetic variation within this species</w:t>
      </w:r>
      <w:r w:rsidR="004700C9">
        <w:rPr>
          <w:rFonts w:ascii="Times New Roman" w:hAnsi="Times New Roman" w:cs="Times New Roman"/>
          <w:color w:val="000000"/>
        </w:rPr>
        <w:t xml:space="preserve">, and </w:t>
      </w:r>
      <w:r w:rsidR="00A247BD">
        <w:rPr>
          <w:rFonts w:ascii="Times New Roman" w:hAnsi="Times New Roman" w:cs="Times New Roman"/>
          <w:color w:val="000000"/>
        </w:rPr>
        <w:t xml:space="preserve">these differences have not been shown to correlate with various geographic distributions </w:t>
      </w:r>
      <w:r w:rsidRPr="005D4FE8">
        <w:rPr>
          <w:rFonts w:ascii="Times New Roman" w:hAnsi="Times New Roman" w:cs="Times New Roman"/>
          <w:color w:val="000000"/>
        </w:rPr>
        <w:t xml:space="preserve">(Elder, 1997; Rice, 1997, 2006). Additionally, </w:t>
      </w:r>
      <w:r w:rsidRPr="005D4FE8">
        <w:rPr>
          <w:rFonts w:ascii="Times New Roman" w:hAnsi="Times New Roman" w:cs="Times New Roman"/>
          <w:i/>
          <w:iCs/>
          <w:color w:val="000000"/>
        </w:rPr>
        <w:t xml:space="preserve">D. californica </w:t>
      </w:r>
      <w:r w:rsidRPr="005D4FE8">
        <w:rPr>
          <w:rFonts w:ascii="Times New Roman" w:hAnsi="Times New Roman" w:cs="Times New Roman"/>
          <w:color w:val="000000"/>
        </w:rPr>
        <w:t>only</w:t>
      </w:r>
      <w:r w:rsidRPr="005D4FE8">
        <w:rPr>
          <w:rFonts w:ascii="Times New Roman" w:hAnsi="Times New Roman" w:cs="Times New Roman"/>
          <w:i/>
          <w:iCs/>
          <w:color w:val="000000"/>
        </w:rPr>
        <w:t xml:space="preserve"> </w:t>
      </w:r>
      <w:r w:rsidRPr="005D4FE8">
        <w:rPr>
          <w:rFonts w:ascii="Times New Roman" w:hAnsi="Times New Roman" w:cs="Times New Roman"/>
          <w:color w:val="000000"/>
        </w:rPr>
        <w:t xml:space="preserve">occurs in very wet, nutrient-poor soils which are at an increased risk of loss due to climate </w:t>
      </w:r>
      <w:commentRangeEnd w:id="500"/>
      <w:r w:rsidR="000258A8">
        <w:rPr>
          <w:rStyle w:val="CommentReference"/>
        </w:rPr>
        <w:commentReference w:id="500"/>
      </w:r>
      <w:r w:rsidRPr="005D4FE8">
        <w:rPr>
          <w:rFonts w:ascii="Times New Roman" w:hAnsi="Times New Roman" w:cs="Times New Roman"/>
          <w:color w:val="000000"/>
        </w:rPr>
        <w:t>change</w:t>
      </w:r>
      <w:r w:rsidR="00D856B6">
        <w:rPr>
          <w:rFonts w:ascii="Times New Roman" w:hAnsi="Times New Roman" w:cs="Times New Roman"/>
          <w:color w:val="000000"/>
        </w:rPr>
        <w:t>. The loss of these habitats is expected to result in a significant decline in population numbers for this species. Baseline information about genetic diversity with</w:t>
      </w:r>
      <w:r w:rsidR="00FF0838">
        <w:rPr>
          <w:rFonts w:ascii="Times New Roman" w:hAnsi="Times New Roman" w:cs="Times New Roman"/>
          <w:color w:val="000000"/>
        </w:rPr>
        <w:t>in</w:t>
      </w:r>
      <w:r w:rsidRPr="005D4FE8">
        <w:rPr>
          <w:rFonts w:ascii="Times New Roman" w:hAnsi="Times New Roman" w:cs="Times New Roman"/>
          <w:color w:val="000000"/>
        </w:rPr>
        <w:t xml:space="preserve"> </w:t>
      </w:r>
      <w:r w:rsidRPr="005D4FE8">
        <w:rPr>
          <w:rFonts w:ascii="Times New Roman" w:hAnsi="Times New Roman" w:cs="Times New Roman"/>
          <w:i/>
          <w:iCs/>
          <w:color w:val="000000"/>
        </w:rPr>
        <w:t xml:space="preserve">Darlingtonia </w:t>
      </w:r>
      <w:r>
        <w:rPr>
          <w:rFonts w:ascii="Times New Roman" w:hAnsi="Times New Roman" w:cs="Times New Roman"/>
          <w:color w:val="000000"/>
        </w:rPr>
        <w:t>will</w:t>
      </w:r>
      <w:r w:rsidRPr="005D4FE8">
        <w:rPr>
          <w:rFonts w:ascii="Times New Roman" w:hAnsi="Times New Roman" w:cs="Times New Roman"/>
          <w:color w:val="000000"/>
        </w:rPr>
        <w:t xml:space="preserve"> be </w:t>
      </w:r>
      <w:r w:rsidR="00D856B6">
        <w:rPr>
          <w:rFonts w:ascii="Times New Roman" w:hAnsi="Times New Roman" w:cs="Times New Roman"/>
          <w:color w:val="000000"/>
        </w:rPr>
        <w:t xml:space="preserve">critical in determining </w:t>
      </w:r>
      <w:r w:rsidRPr="005D4FE8">
        <w:rPr>
          <w:rFonts w:ascii="Times New Roman" w:hAnsi="Times New Roman" w:cs="Times New Roman"/>
          <w:color w:val="000000"/>
        </w:rPr>
        <w:t xml:space="preserve">which populations </w:t>
      </w:r>
      <w:r w:rsidR="0025249D">
        <w:rPr>
          <w:rFonts w:ascii="Times New Roman" w:hAnsi="Times New Roman" w:cs="Times New Roman"/>
          <w:color w:val="000000"/>
        </w:rPr>
        <w:t>will</w:t>
      </w:r>
      <w:r w:rsidRPr="005D4FE8">
        <w:rPr>
          <w:rFonts w:ascii="Times New Roman" w:hAnsi="Times New Roman" w:cs="Times New Roman"/>
          <w:color w:val="000000"/>
        </w:rPr>
        <w:t xml:space="preserve"> benefit from increased conservation efforts.</w:t>
      </w:r>
      <w:r>
        <w:rPr>
          <w:rFonts w:ascii="Times New Roman" w:hAnsi="Times New Roman" w:cs="Times New Roman"/>
          <w:color w:val="000000"/>
        </w:rPr>
        <w:t xml:space="preserve"> </w:t>
      </w:r>
      <w:r w:rsidR="00BA797D">
        <w:rPr>
          <w:rFonts w:ascii="Times New Roman" w:hAnsi="Times New Roman" w:cs="Times New Roman"/>
          <w:color w:val="000000"/>
        </w:rPr>
        <w:t xml:space="preserve">While </w:t>
      </w:r>
      <w:r w:rsidR="00BA797D">
        <w:rPr>
          <w:rFonts w:ascii="Times New Roman" w:hAnsi="Times New Roman" w:cs="Times New Roman"/>
          <w:i/>
          <w:color w:val="000000"/>
        </w:rPr>
        <w:t xml:space="preserve">D. californica </w:t>
      </w:r>
      <w:r w:rsidR="00BA797D">
        <w:rPr>
          <w:rFonts w:ascii="Times New Roman" w:hAnsi="Times New Roman" w:cs="Times New Roman"/>
          <w:color w:val="000000"/>
        </w:rPr>
        <w:t xml:space="preserve">is </w:t>
      </w:r>
      <w:r w:rsidR="003F269A">
        <w:rPr>
          <w:rFonts w:ascii="Times New Roman" w:hAnsi="Times New Roman" w:cs="Times New Roman"/>
          <w:color w:val="000000"/>
        </w:rPr>
        <w:t xml:space="preserve">considered </w:t>
      </w:r>
      <w:r w:rsidR="00DC3668">
        <w:rPr>
          <w:rFonts w:ascii="Times New Roman" w:hAnsi="Times New Roman" w:cs="Times New Roman"/>
          <w:color w:val="000000"/>
        </w:rPr>
        <w:t xml:space="preserve">apparently secure (S4/G4) by NatureServe and </w:t>
      </w:r>
      <w:r w:rsidR="005474E5">
        <w:rPr>
          <w:rFonts w:ascii="Times New Roman" w:hAnsi="Times New Roman" w:cs="Times New Roman"/>
          <w:color w:val="000000"/>
        </w:rPr>
        <w:t>California Department of Fish and Wildlife,</w:t>
      </w:r>
      <w:r w:rsidR="001E7D2F">
        <w:rPr>
          <w:rFonts w:ascii="Times New Roman" w:hAnsi="Times New Roman" w:cs="Times New Roman"/>
          <w:color w:val="000000"/>
        </w:rPr>
        <w:t xml:space="preserve"> </w:t>
      </w:r>
      <w:r w:rsidR="00152B7B">
        <w:rPr>
          <w:rFonts w:ascii="Times New Roman" w:hAnsi="Times New Roman" w:cs="Times New Roman"/>
          <w:color w:val="000000"/>
        </w:rPr>
        <w:t>the species is listed as moderately threatened, ranked 4.2, by the California Natural Diversity Database</w:t>
      </w:r>
      <w:r w:rsidR="005474E5">
        <w:rPr>
          <w:rFonts w:ascii="Times New Roman" w:hAnsi="Times New Roman" w:cs="Times New Roman"/>
          <w:color w:val="000000"/>
        </w:rPr>
        <w:t xml:space="preserve"> </w:t>
      </w:r>
      <w:r w:rsidR="00152B7B">
        <w:rPr>
          <w:rFonts w:ascii="Times New Roman" w:hAnsi="Times New Roman" w:cs="Times New Roman"/>
          <w:color w:val="000000"/>
        </w:rPr>
        <w:t>(</w:t>
      </w:r>
      <w:r w:rsidR="001E7D2F">
        <w:rPr>
          <w:rFonts w:ascii="Times New Roman" w:hAnsi="Times New Roman" w:cs="Times New Roman"/>
          <w:color w:val="000000"/>
        </w:rPr>
        <w:t>2022).</w:t>
      </w:r>
      <w:r w:rsidR="00496B27">
        <w:rPr>
          <w:rFonts w:ascii="Times New Roman" w:hAnsi="Times New Roman" w:cs="Times New Roman"/>
          <w:color w:val="000000"/>
        </w:rPr>
        <w:t xml:space="preserve"> </w:t>
      </w:r>
      <w:r w:rsidR="00195EE7">
        <w:rPr>
          <w:rFonts w:ascii="Times New Roman" w:hAnsi="Times New Roman" w:cs="Times New Roman"/>
          <w:color w:val="000000"/>
        </w:rPr>
        <w:t xml:space="preserve">In addition to the risk of habitat loss, </w:t>
      </w:r>
      <w:r w:rsidR="00195EE7">
        <w:rPr>
          <w:rFonts w:ascii="Times New Roman" w:hAnsi="Times New Roman" w:cs="Times New Roman"/>
          <w:i/>
          <w:color w:val="000000"/>
        </w:rPr>
        <w:t xml:space="preserve">D. californica </w:t>
      </w:r>
      <w:r w:rsidR="00195EE7">
        <w:rPr>
          <w:rFonts w:ascii="Times New Roman" w:hAnsi="Times New Roman" w:cs="Times New Roman"/>
          <w:color w:val="000000"/>
        </w:rPr>
        <w:t xml:space="preserve">is threated by </w:t>
      </w:r>
      <w:r w:rsidR="007A5A96">
        <w:rPr>
          <w:rFonts w:ascii="Times New Roman" w:hAnsi="Times New Roman" w:cs="Times New Roman"/>
          <w:color w:val="000000"/>
        </w:rPr>
        <w:t>horticultural collect</w:t>
      </w:r>
      <w:r w:rsidR="00507022">
        <w:rPr>
          <w:rFonts w:ascii="Times New Roman" w:hAnsi="Times New Roman" w:cs="Times New Roman"/>
          <w:color w:val="000000"/>
        </w:rPr>
        <w:t xml:space="preserve">ion due to its unique leaves and </w:t>
      </w:r>
      <w:r w:rsidR="00897CCF">
        <w:rPr>
          <w:rFonts w:ascii="Times New Roman" w:hAnsi="Times New Roman" w:cs="Times New Roman"/>
          <w:color w:val="000000"/>
        </w:rPr>
        <w:t xml:space="preserve">symbiotic </w:t>
      </w:r>
      <w:r w:rsidR="008D65C1">
        <w:rPr>
          <w:rFonts w:ascii="Times New Roman" w:hAnsi="Times New Roman" w:cs="Times New Roman"/>
          <w:color w:val="000000"/>
        </w:rPr>
        <w:t>carnivorous</w:t>
      </w:r>
      <w:r w:rsidR="00507022">
        <w:rPr>
          <w:rFonts w:ascii="Times New Roman" w:hAnsi="Times New Roman" w:cs="Times New Roman"/>
          <w:color w:val="000000"/>
        </w:rPr>
        <w:t xml:space="preserve"> nature. </w:t>
      </w:r>
      <w:r>
        <w:rPr>
          <w:rFonts w:ascii="Times New Roman" w:hAnsi="Times New Roman" w:cs="Times New Roman"/>
          <w:color w:val="000000"/>
        </w:rPr>
        <w:t>With the</w:t>
      </w:r>
      <w:r w:rsidR="00507022">
        <w:rPr>
          <w:rFonts w:ascii="Times New Roman" w:hAnsi="Times New Roman" w:cs="Times New Roman"/>
          <w:color w:val="000000"/>
        </w:rPr>
        <w:t>se threats and the</w:t>
      </w:r>
      <w:r>
        <w:rPr>
          <w:rFonts w:ascii="Times New Roman" w:hAnsi="Times New Roman" w:cs="Times New Roman"/>
          <w:color w:val="000000"/>
        </w:rPr>
        <w:t xml:space="preserve"> inclusion of </w:t>
      </w:r>
      <w:r>
        <w:rPr>
          <w:rFonts w:ascii="Times New Roman" w:hAnsi="Times New Roman" w:cs="Times New Roman"/>
          <w:i/>
          <w:color w:val="000000"/>
        </w:rPr>
        <w:t xml:space="preserve">D. californica </w:t>
      </w:r>
      <w:r>
        <w:rPr>
          <w:rFonts w:ascii="Times New Roman" w:hAnsi="Times New Roman" w:cs="Times New Roman"/>
          <w:color w:val="000000"/>
        </w:rPr>
        <w:t>on the California Native Plant Society’s</w:t>
      </w:r>
      <w:r w:rsidRPr="00C22A25">
        <w:rPr>
          <w:rFonts w:ascii="Times New Roman" w:hAnsi="Times New Roman" w:cs="Times New Roman"/>
          <w:color w:val="000000"/>
        </w:rPr>
        <w:t xml:space="preserve"> Inventor</w:t>
      </w:r>
      <w:r>
        <w:rPr>
          <w:rFonts w:ascii="Times New Roman" w:hAnsi="Times New Roman" w:cs="Times New Roman"/>
          <w:color w:val="000000"/>
        </w:rPr>
        <w:t xml:space="preserve">y of Rare and Endangered Plants, it is </w:t>
      </w:r>
      <w:r w:rsidR="00507022">
        <w:rPr>
          <w:rFonts w:ascii="Times New Roman" w:hAnsi="Times New Roman" w:cs="Times New Roman"/>
          <w:color w:val="000000"/>
        </w:rPr>
        <w:t xml:space="preserve">therefore </w:t>
      </w:r>
      <w:r>
        <w:rPr>
          <w:rFonts w:ascii="Times New Roman" w:hAnsi="Times New Roman" w:cs="Times New Roman"/>
          <w:color w:val="000000"/>
        </w:rPr>
        <w:t>important to take immediate action to protect th</w:t>
      </w:r>
      <w:r w:rsidR="003D2B5C">
        <w:rPr>
          <w:rFonts w:ascii="Times New Roman" w:hAnsi="Times New Roman" w:cs="Times New Roman"/>
          <w:color w:val="000000"/>
        </w:rPr>
        <w:t>is unique species (2022</w:t>
      </w:r>
      <w:r>
        <w:rPr>
          <w:rFonts w:ascii="Times New Roman" w:hAnsi="Times New Roman" w:cs="Times New Roman"/>
          <w:color w:val="000000"/>
        </w:rPr>
        <w:t>).</w:t>
      </w:r>
    </w:p>
    <w:p w14:paraId="65B0817B" w14:textId="12B5D971" w:rsidR="00E7388E" w:rsidRDefault="00E7388E" w:rsidP="00E7388E">
      <w:pPr>
        <w:spacing w:line="480" w:lineRule="auto"/>
        <w:rPr>
          <w:rFonts w:ascii="Times New Roman" w:hAnsi="Times New Roman" w:cs="Times New Roman"/>
          <w:color w:val="000000"/>
        </w:rPr>
      </w:pPr>
    </w:p>
    <w:p w14:paraId="34AF0BD1" w14:textId="531968A3" w:rsidR="00D7442F" w:rsidRDefault="00D7442F">
      <w:pPr>
        <w:rPr>
          <w:rFonts w:ascii="Times New Roman" w:hAnsi="Times New Roman" w:cs="Times New Roman"/>
          <w:color w:val="000000"/>
        </w:rPr>
      </w:pPr>
      <w:r>
        <w:rPr>
          <w:rFonts w:ascii="Times New Roman" w:hAnsi="Times New Roman" w:cs="Times New Roman"/>
          <w:color w:val="000000"/>
        </w:rPr>
        <w:br w:type="page"/>
      </w:r>
    </w:p>
    <w:p w14:paraId="530B0FDE" w14:textId="7526733A" w:rsidR="003032E1" w:rsidDel="002C7832" w:rsidRDefault="002C7832">
      <w:pPr>
        <w:spacing w:line="480" w:lineRule="auto"/>
        <w:outlineLvl w:val="0"/>
        <w:rPr>
          <w:del w:id="501" w:author="Hemstrom, William Beryl" w:date="2023-01-20T17:17:00Z"/>
          <w:rFonts w:ascii="Times New Roman" w:hAnsi="Times New Roman" w:cs="Times New Roman"/>
          <w:color w:val="000000"/>
        </w:rPr>
      </w:pPr>
      <w:ins w:id="502" w:author="Hemstrom, William Beryl" w:date="2023-01-20T17:17:00Z">
        <w:r>
          <w:rPr>
            <w:rFonts w:ascii="Times New Roman" w:hAnsi="Times New Roman" w:cs="Times New Roman"/>
            <w:b/>
            <w:bCs/>
            <w:color w:val="000000"/>
          </w:rPr>
          <w:lastRenderedPageBreak/>
          <w:t>Methods:</w:t>
        </w:r>
      </w:ins>
      <w:del w:id="503" w:author="Hemstrom, William Beryl" w:date="2023-01-20T17:17:00Z">
        <w:r w:rsidR="00127450" w:rsidDel="002C7832">
          <w:rPr>
            <w:rFonts w:ascii="Times New Roman" w:hAnsi="Times New Roman" w:cs="Times New Roman"/>
            <w:color w:val="000000"/>
          </w:rPr>
          <w:delText>CHAPTER II</w:delText>
        </w:r>
      </w:del>
    </w:p>
    <w:p w14:paraId="4C05CD08" w14:textId="77777777" w:rsidR="002C7832" w:rsidRDefault="002C7832">
      <w:pPr>
        <w:spacing w:line="480" w:lineRule="auto"/>
        <w:outlineLvl w:val="0"/>
        <w:rPr>
          <w:ins w:id="504" w:author="Hemstrom, William Beryl" w:date="2023-01-20T17:17:00Z"/>
          <w:rFonts w:ascii="Times New Roman" w:hAnsi="Times New Roman" w:cs="Times New Roman"/>
          <w:color w:val="000000"/>
        </w:rPr>
        <w:pPrChange w:id="505" w:author="Hemstrom, William Beryl" w:date="2023-01-20T17:17:00Z">
          <w:pPr>
            <w:spacing w:line="480" w:lineRule="auto"/>
            <w:jc w:val="center"/>
            <w:outlineLvl w:val="0"/>
          </w:pPr>
        </w:pPrChange>
      </w:pPr>
    </w:p>
    <w:p w14:paraId="3F643F00" w14:textId="22D3C0E7" w:rsidR="00E7388E" w:rsidDel="002C7832" w:rsidRDefault="00E7388E" w:rsidP="00D7442F">
      <w:pPr>
        <w:spacing w:line="480" w:lineRule="auto"/>
        <w:jc w:val="center"/>
        <w:outlineLvl w:val="0"/>
        <w:rPr>
          <w:del w:id="506" w:author="Hemstrom, William Beryl" w:date="2023-01-20T17:17:00Z"/>
          <w:rFonts w:ascii="Times New Roman" w:hAnsi="Times New Roman" w:cs="Times New Roman"/>
          <w:color w:val="000000"/>
        </w:rPr>
      </w:pPr>
      <w:commentRangeStart w:id="507"/>
      <w:del w:id="508" w:author="Hemstrom, William Beryl" w:date="2023-01-20T17:17:00Z">
        <w:r w:rsidRPr="005D4FE8" w:rsidDel="002C7832">
          <w:rPr>
            <w:rFonts w:ascii="Times New Roman" w:hAnsi="Times New Roman" w:cs="Times New Roman"/>
            <w:color w:val="000000"/>
          </w:rPr>
          <w:delText>M</w:delText>
        </w:r>
        <w:r w:rsidR="00D7442F" w:rsidDel="002C7832">
          <w:rPr>
            <w:rFonts w:ascii="Times New Roman" w:hAnsi="Times New Roman" w:cs="Times New Roman"/>
            <w:color w:val="000000"/>
          </w:rPr>
          <w:delText>ETHODOLOGY</w:delText>
        </w:r>
      </w:del>
    </w:p>
    <w:p w14:paraId="03D1AB62" w14:textId="77E68FF2" w:rsidR="00E7388E" w:rsidRDefault="00E7388E" w:rsidP="00E7388E">
      <w:pPr>
        <w:spacing w:line="480" w:lineRule="auto"/>
        <w:outlineLvl w:val="0"/>
        <w:rPr>
          <w:rFonts w:ascii="Times New Roman" w:hAnsi="Times New Roman" w:cs="Times New Roman"/>
          <w:color w:val="000000"/>
          <w:u w:val="single"/>
        </w:rPr>
      </w:pPr>
      <w:r w:rsidRPr="0085502D">
        <w:rPr>
          <w:rFonts w:ascii="Times New Roman" w:hAnsi="Times New Roman" w:cs="Times New Roman"/>
          <w:color w:val="000000"/>
          <w:u w:val="single"/>
        </w:rPr>
        <w:t>Study Species</w:t>
      </w:r>
      <w:commentRangeEnd w:id="507"/>
      <w:r w:rsidR="002C7832">
        <w:rPr>
          <w:rStyle w:val="CommentReference"/>
        </w:rPr>
        <w:commentReference w:id="507"/>
      </w:r>
    </w:p>
    <w:p w14:paraId="5CDFD4F3" w14:textId="75C5EC71" w:rsidR="00F25C11" w:rsidRDefault="00E7388E" w:rsidP="00E7388E">
      <w:pPr>
        <w:spacing w:line="480" w:lineRule="auto"/>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i/>
          <w:color w:val="000000"/>
        </w:rPr>
        <w:t>Darlingtonia californica</w:t>
      </w:r>
      <w:r>
        <w:rPr>
          <w:rFonts w:ascii="Times New Roman" w:hAnsi="Times New Roman" w:cs="Times New Roman"/>
          <w:color w:val="000000"/>
        </w:rPr>
        <w:t>, the California Pitcher Plant (</w:t>
      </w:r>
      <w:r w:rsidRPr="005D4FE8">
        <w:rPr>
          <w:rFonts w:ascii="Times New Roman" w:hAnsi="Times New Roman" w:cs="Times New Roman"/>
          <w:color w:val="000000"/>
        </w:rPr>
        <w:t>Sarraceniaceae</w:t>
      </w:r>
      <w:r>
        <w:rPr>
          <w:rFonts w:ascii="Times New Roman" w:hAnsi="Times New Roman" w:cs="Times New Roman"/>
          <w:color w:val="000000"/>
        </w:rPr>
        <w:t xml:space="preserve">) is a perennial, long-lived </w:t>
      </w:r>
      <w:ins w:id="509" w:author="Hemstrom, William Beryl" w:date="2023-01-20T17:18:00Z">
        <w:r w:rsidR="002C7832">
          <w:rPr>
            <w:rFonts w:ascii="Times New Roman" w:hAnsi="Times New Roman" w:cs="Times New Roman"/>
            <w:color w:val="000000"/>
          </w:rPr>
          <w:t xml:space="preserve">dicot </w:t>
        </w:r>
      </w:ins>
      <w:r>
        <w:rPr>
          <w:rFonts w:ascii="Times New Roman" w:hAnsi="Times New Roman" w:cs="Times New Roman"/>
          <w:color w:val="000000"/>
        </w:rPr>
        <w:t xml:space="preserve">herb native to </w:t>
      </w:r>
      <w:r w:rsidR="0012731F">
        <w:rPr>
          <w:rFonts w:ascii="Times New Roman" w:hAnsi="Times New Roman" w:cs="Times New Roman"/>
          <w:color w:val="000000"/>
        </w:rPr>
        <w:t>N</w:t>
      </w:r>
      <w:r>
        <w:rPr>
          <w:rFonts w:ascii="Times New Roman" w:hAnsi="Times New Roman" w:cs="Times New Roman"/>
          <w:color w:val="000000"/>
        </w:rPr>
        <w:t>orthern California and western Oregon</w:t>
      </w:r>
      <w:ins w:id="510" w:author="Hemstrom, William Beryl" w:date="2023-01-20T17:18:00Z">
        <w:r w:rsidR="002C7832">
          <w:rPr>
            <w:rFonts w:ascii="Times New Roman" w:hAnsi="Times New Roman" w:cs="Times New Roman"/>
            <w:color w:val="000000"/>
          </w:rPr>
          <w:t xml:space="preserve"> which</w:t>
        </w:r>
      </w:ins>
      <w:del w:id="511" w:author="Hemstrom, William Beryl" w:date="2023-01-20T17:18:00Z">
        <w:r w:rsidDel="002C7832">
          <w:rPr>
            <w:rFonts w:ascii="Times New Roman" w:hAnsi="Times New Roman" w:cs="Times New Roman"/>
            <w:color w:val="000000"/>
          </w:rPr>
          <w:delText xml:space="preserve">. </w:delText>
        </w:r>
        <w:r w:rsidR="005615CF" w:rsidDel="002C7832">
          <w:rPr>
            <w:rFonts w:ascii="Times New Roman" w:hAnsi="Times New Roman" w:cs="Times New Roman"/>
            <w:color w:val="000000"/>
          </w:rPr>
          <w:delText>The dicot</w:delText>
        </w:r>
      </w:del>
      <w:r w:rsidR="005615CF">
        <w:rPr>
          <w:rFonts w:ascii="Times New Roman" w:hAnsi="Times New Roman" w:cs="Times New Roman"/>
          <w:color w:val="000000"/>
        </w:rPr>
        <w:t xml:space="preserve"> possesses bright green stalks with a bulbous, translucent cap growing up to 3 feet (</w:t>
      </w:r>
      <w:r w:rsidR="005F2EFE">
        <w:rPr>
          <w:rFonts w:ascii="Times New Roman" w:hAnsi="Times New Roman" w:cs="Times New Roman"/>
          <w:color w:val="000000"/>
        </w:rPr>
        <w:t>Byrne, 2015).</w:t>
      </w:r>
      <w:r w:rsidR="005615CF">
        <w:rPr>
          <w:rFonts w:ascii="Times New Roman" w:hAnsi="Times New Roman" w:cs="Times New Roman"/>
          <w:color w:val="000000"/>
        </w:rPr>
        <w:t xml:space="preserve"> </w:t>
      </w:r>
      <w:r>
        <w:rPr>
          <w:rFonts w:ascii="Times New Roman" w:hAnsi="Times New Roman" w:cs="Times New Roman"/>
          <w:color w:val="000000"/>
        </w:rPr>
        <w:t xml:space="preserve">With </w:t>
      </w:r>
      <w:r w:rsidR="005615CF">
        <w:rPr>
          <w:rFonts w:ascii="Times New Roman" w:hAnsi="Times New Roman" w:cs="Times New Roman"/>
          <w:color w:val="000000"/>
        </w:rPr>
        <w:t>these</w:t>
      </w:r>
      <w:r>
        <w:rPr>
          <w:rFonts w:ascii="Times New Roman" w:hAnsi="Times New Roman" w:cs="Times New Roman"/>
          <w:color w:val="000000"/>
        </w:rPr>
        <w:t xml:space="preserve"> highly modified leaves, insects </w:t>
      </w:r>
      <w:r w:rsidR="001F3720">
        <w:rPr>
          <w:rFonts w:ascii="Times New Roman" w:hAnsi="Times New Roman" w:cs="Times New Roman"/>
          <w:color w:val="000000"/>
        </w:rPr>
        <w:t>are</w:t>
      </w:r>
      <w:r>
        <w:rPr>
          <w:rFonts w:ascii="Times New Roman" w:hAnsi="Times New Roman" w:cs="Times New Roman"/>
          <w:color w:val="000000"/>
        </w:rPr>
        <w:t xml:space="preserve"> attracted to sweet secretions on appendages underneath the opening of the leaf</w:t>
      </w:r>
      <w:r w:rsidR="005F2EFE">
        <w:rPr>
          <w:rFonts w:ascii="Times New Roman" w:hAnsi="Times New Roman" w:cs="Times New Roman"/>
          <w:color w:val="000000"/>
        </w:rPr>
        <w:t xml:space="preserve"> (Byrne, 2015)</w:t>
      </w:r>
      <w:r>
        <w:rPr>
          <w:rFonts w:ascii="Times New Roman" w:hAnsi="Times New Roman" w:cs="Times New Roman"/>
          <w:color w:val="000000"/>
        </w:rPr>
        <w:t xml:space="preserve">. </w:t>
      </w:r>
      <w:r w:rsidR="00F23B21" w:rsidRPr="00F23B21">
        <w:rPr>
          <w:rFonts w:ascii="Times New Roman" w:hAnsi="Times New Roman" w:cs="Times New Roman"/>
          <w:color w:val="000000"/>
        </w:rPr>
        <w:t xml:space="preserve">Upon entry, prey often become disoriented with the translucent leaf and fall to its base (Byrne, 2015). The phytotelma, a fluid-filled cavity at the base of the leaves, harbors its own unique ecosystem. Several invertebrates and bacteria are found in the phytotelma and form a complex mutualistic relationship (Brandt, 2017). </w:t>
      </w:r>
      <w:r w:rsidR="00F23B21" w:rsidRPr="00F23B21">
        <w:rPr>
          <w:rFonts w:ascii="Times New Roman" w:hAnsi="Times New Roman" w:cs="Times New Roman"/>
          <w:i/>
          <w:iCs/>
          <w:color w:val="000000"/>
        </w:rPr>
        <w:t xml:space="preserve">Darlingtonia californica </w:t>
      </w:r>
      <w:r w:rsidR="00F23B21" w:rsidRPr="00F23B21">
        <w:rPr>
          <w:rFonts w:ascii="Times New Roman" w:hAnsi="Times New Roman" w:cs="Times New Roman"/>
          <w:iCs/>
          <w:color w:val="000000"/>
        </w:rPr>
        <w:t xml:space="preserve">does not produce any digestive enzymes, instead this complex array of organisms is vital to nutrient absorption (Ellison and Farnsworth, 2005). Upon trapping its prey, the microbes within the phytotelma decompose and release nutrients which are then absorbed by the plant. In return, </w:t>
      </w:r>
      <w:r w:rsidR="00F23B21" w:rsidRPr="00F23B21">
        <w:rPr>
          <w:rFonts w:ascii="Times New Roman" w:hAnsi="Times New Roman" w:cs="Times New Roman"/>
          <w:i/>
          <w:iCs/>
          <w:color w:val="000000"/>
        </w:rPr>
        <w:t xml:space="preserve">Darlingtonia </w:t>
      </w:r>
      <w:r w:rsidR="00F23B21" w:rsidRPr="00F23B21">
        <w:rPr>
          <w:rFonts w:ascii="Times New Roman" w:hAnsi="Times New Roman" w:cs="Times New Roman"/>
          <w:iCs/>
          <w:color w:val="000000"/>
        </w:rPr>
        <w:t xml:space="preserve">provides important environmental conditions to sustain and protect these species. While many of these mutualists are able to survive externally, it is the unique conditions of the </w:t>
      </w:r>
      <w:r w:rsidR="00F23B21" w:rsidRPr="00F23B21">
        <w:rPr>
          <w:rFonts w:ascii="Times New Roman" w:hAnsi="Times New Roman" w:cs="Times New Roman"/>
          <w:i/>
          <w:iCs/>
          <w:color w:val="000000"/>
        </w:rPr>
        <w:t xml:space="preserve">Darlingtonia </w:t>
      </w:r>
      <w:r w:rsidR="00F23B21" w:rsidRPr="00F23B21">
        <w:rPr>
          <w:rFonts w:ascii="Times New Roman" w:hAnsi="Times New Roman" w:cs="Times New Roman"/>
          <w:iCs/>
          <w:color w:val="000000"/>
        </w:rPr>
        <w:t>phytotelma that allow them to thrive.</w:t>
      </w:r>
      <w:r>
        <w:rPr>
          <w:rFonts w:ascii="Times New Roman" w:hAnsi="Times New Roman" w:cs="Times New Roman"/>
          <w:color w:val="000000"/>
        </w:rPr>
        <w:t xml:space="preserve"> On average</w:t>
      </w:r>
      <w:r w:rsidR="00486FD5">
        <w:rPr>
          <w:rFonts w:ascii="Times New Roman" w:hAnsi="Times New Roman" w:cs="Times New Roman"/>
          <w:color w:val="000000"/>
        </w:rPr>
        <w:t>,</w:t>
      </w:r>
      <w:r>
        <w:rPr>
          <w:rFonts w:ascii="Times New Roman" w:hAnsi="Times New Roman" w:cs="Times New Roman"/>
          <w:color w:val="000000"/>
        </w:rPr>
        <w:t xml:space="preserve"> 76% of nitrogen in the plant is </w:t>
      </w:r>
      <w:r w:rsidR="00486FD5">
        <w:rPr>
          <w:rFonts w:ascii="Times New Roman" w:hAnsi="Times New Roman" w:cs="Times New Roman"/>
          <w:color w:val="000000"/>
        </w:rPr>
        <w:t>sequestered via</w:t>
      </w:r>
      <w:r>
        <w:rPr>
          <w:rFonts w:ascii="Times New Roman" w:hAnsi="Times New Roman" w:cs="Times New Roman"/>
          <w:color w:val="000000"/>
        </w:rPr>
        <w:t xml:space="preserve"> these means (Schulze et al., 1997). While able to undergo rhizomatous growth, </w:t>
      </w:r>
      <w:r>
        <w:rPr>
          <w:rFonts w:ascii="Times New Roman" w:hAnsi="Times New Roman" w:cs="Times New Roman"/>
          <w:i/>
          <w:color w:val="000000"/>
        </w:rPr>
        <w:t>D. californica</w:t>
      </w:r>
      <w:r w:rsidR="001F3720">
        <w:rPr>
          <w:rFonts w:ascii="Times New Roman" w:hAnsi="Times New Roman" w:cs="Times New Roman"/>
          <w:i/>
          <w:color w:val="000000"/>
        </w:rPr>
        <w:t xml:space="preserve"> </w:t>
      </w:r>
      <w:r w:rsidR="001F3720" w:rsidRPr="00C836F5">
        <w:rPr>
          <w:rFonts w:ascii="Times New Roman" w:hAnsi="Times New Roman" w:cs="Times New Roman"/>
          <w:color w:val="000000"/>
        </w:rPr>
        <w:t>sexually reproduces with</w:t>
      </w:r>
      <w:r>
        <w:rPr>
          <w:rFonts w:ascii="Times New Roman" w:hAnsi="Times New Roman" w:cs="Times New Roman"/>
          <w:color w:val="000000"/>
        </w:rPr>
        <w:t xml:space="preserve"> flower </w:t>
      </w:r>
      <w:proofErr w:type="spellStart"/>
      <w:r>
        <w:rPr>
          <w:rFonts w:ascii="Times New Roman" w:hAnsi="Times New Roman" w:cs="Times New Roman"/>
          <w:color w:val="000000"/>
        </w:rPr>
        <w:t>scapes</w:t>
      </w:r>
      <w:proofErr w:type="spellEnd"/>
      <w:r>
        <w:rPr>
          <w:rFonts w:ascii="Times New Roman" w:hAnsi="Times New Roman" w:cs="Times New Roman"/>
          <w:color w:val="000000"/>
        </w:rPr>
        <w:t xml:space="preserve"> typically 40-60cm tall, producing five crimson petals and twelve to fifteen stamens (</w:t>
      </w:r>
      <w:proofErr w:type="spellStart"/>
      <w:r>
        <w:rPr>
          <w:rFonts w:ascii="Times New Roman" w:hAnsi="Times New Roman" w:cs="Times New Roman"/>
          <w:color w:val="000000"/>
        </w:rPr>
        <w:t>Meindl</w:t>
      </w:r>
      <w:proofErr w:type="spellEnd"/>
      <w:r>
        <w:rPr>
          <w:rFonts w:ascii="Times New Roman" w:hAnsi="Times New Roman" w:cs="Times New Roman"/>
          <w:color w:val="000000"/>
        </w:rPr>
        <w:t xml:space="preserve"> 2009).</w:t>
      </w:r>
    </w:p>
    <w:p w14:paraId="68969B9C" w14:textId="44BC4A08" w:rsidR="00486300" w:rsidRDefault="00900697" w:rsidP="00F23B21">
      <w:pPr>
        <w:spacing w:line="480" w:lineRule="auto"/>
        <w:ind w:firstLine="720"/>
        <w:rPr>
          <w:rFonts w:ascii="Times New Roman" w:hAnsi="Times New Roman" w:cs="Times New Roman"/>
          <w:color w:val="000000"/>
        </w:rPr>
      </w:pPr>
      <w:r>
        <w:rPr>
          <w:rFonts w:ascii="Times New Roman" w:hAnsi="Times New Roman" w:cs="Times New Roman"/>
          <w:i/>
          <w:color w:val="000000"/>
        </w:rPr>
        <w:t xml:space="preserve">Darlingtonia californica </w:t>
      </w:r>
      <w:r>
        <w:rPr>
          <w:rFonts w:ascii="Times New Roman" w:hAnsi="Times New Roman" w:cs="Times New Roman"/>
          <w:color w:val="000000"/>
        </w:rPr>
        <w:t xml:space="preserve">plays a vital role in the ecology of many species. </w:t>
      </w:r>
      <w:r w:rsidRPr="0091667E">
        <w:rPr>
          <w:rFonts w:ascii="Times New Roman" w:hAnsi="Times New Roman" w:cs="Times New Roman"/>
          <w:color w:val="000000"/>
        </w:rPr>
        <w:t>It</w:t>
      </w:r>
      <w:r w:rsidRPr="00F90CAF">
        <w:rPr>
          <w:rFonts w:ascii="Times New Roman" w:hAnsi="Times New Roman" w:cs="Times New Roman"/>
          <w:color w:val="000000"/>
        </w:rPr>
        <w:t xml:space="preserve"> </w:t>
      </w:r>
      <w:r>
        <w:rPr>
          <w:rFonts w:ascii="Times New Roman" w:hAnsi="Times New Roman" w:cs="Times New Roman"/>
          <w:color w:val="000000"/>
        </w:rPr>
        <w:t xml:space="preserve">is pollinated primarily by the solitary bee, </w:t>
      </w:r>
      <w:r>
        <w:rPr>
          <w:rFonts w:ascii="Times New Roman" w:hAnsi="Times New Roman" w:cs="Times New Roman"/>
          <w:i/>
          <w:color w:val="000000"/>
        </w:rPr>
        <w:t xml:space="preserve">Andrena </w:t>
      </w:r>
      <w:proofErr w:type="spellStart"/>
      <w:r w:rsidRPr="00D60AAE">
        <w:rPr>
          <w:rFonts w:ascii="Times New Roman" w:hAnsi="Times New Roman" w:cs="Times New Roman"/>
          <w:i/>
          <w:color w:val="000000"/>
        </w:rPr>
        <w:t>nigrihirta</w:t>
      </w:r>
      <w:proofErr w:type="spellEnd"/>
      <w:r>
        <w:rPr>
          <w:rFonts w:ascii="Times New Roman" w:hAnsi="Times New Roman" w:cs="Times New Roman"/>
          <w:i/>
          <w:color w:val="000000"/>
        </w:rPr>
        <w:t xml:space="preserve"> </w:t>
      </w:r>
      <w:r>
        <w:rPr>
          <w:rFonts w:ascii="Times New Roman" w:hAnsi="Times New Roman" w:cs="Times New Roman"/>
          <w:color w:val="000000"/>
        </w:rPr>
        <w:t>(</w:t>
      </w:r>
      <w:proofErr w:type="spellStart"/>
      <w:r>
        <w:rPr>
          <w:rFonts w:ascii="Times New Roman" w:hAnsi="Times New Roman" w:cs="Times New Roman"/>
          <w:color w:val="000000"/>
        </w:rPr>
        <w:t>Meindl</w:t>
      </w:r>
      <w:proofErr w:type="spellEnd"/>
      <w:r>
        <w:rPr>
          <w:rFonts w:ascii="Times New Roman" w:hAnsi="Times New Roman" w:cs="Times New Roman"/>
          <w:color w:val="000000"/>
        </w:rPr>
        <w:t>, 2009). Despite its symbiotic carnivory, there is no evidence that the plant consumes its pollinator (</w:t>
      </w:r>
      <w:proofErr w:type="spellStart"/>
      <w:r>
        <w:rPr>
          <w:rFonts w:ascii="Times New Roman" w:hAnsi="Times New Roman" w:cs="Times New Roman"/>
          <w:color w:val="000000"/>
        </w:rPr>
        <w:t>Meindl</w:t>
      </w:r>
      <w:proofErr w:type="spellEnd"/>
      <w:r>
        <w:rPr>
          <w:rFonts w:ascii="Times New Roman" w:hAnsi="Times New Roman" w:cs="Times New Roman"/>
          <w:color w:val="000000"/>
        </w:rPr>
        <w:t xml:space="preserve">, 2009). Several species of spiders and thrips have also been observed on </w:t>
      </w:r>
      <w:r>
        <w:rPr>
          <w:rFonts w:ascii="Times New Roman" w:hAnsi="Times New Roman" w:cs="Times New Roman"/>
          <w:i/>
          <w:color w:val="000000"/>
        </w:rPr>
        <w:t xml:space="preserve">D. californica </w:t>
      </w:r>
      <w:r>
        <w:rPr>
          <w:rFonts w:ascii="Times New Roman" w:hAnsi="Times New Roman" w:cs="Times New Roman"/>
          <w:color w:val="000000"/>
        </w:rPr>
        <w:t xml:space="preserve">flowers, though they likely play no </w:t>
      </w:r>
      <w:r>
        <w:rPr>
          <w:rFonts w:ascii="Times New Roman" w:hAnsi="Times New Roman" w:cs="Times New Roman"/>
          <w:color w:val="000000"/>
        </w:rPr>
        <w:lastRenderedPageBreak/>
        <w:t>role in cross pollination between flowers (</w:t>
      </w:r>
      <w:proofErr w:type="spellStart"/>
      <w:r w:rsidRPr="00965348">
        <w:rPr>
          <w:rFonts w:ascii="Times New Roman" w:eastAsia="Times New Roman" w:hAnsi="Times New Roman" w:cs="Times New Roman"/>
          <w:color w:val="000000" w:themeColor="text1"/>
          <w:shd w:val="clear" w:color="auto" w:fill="FFFFFF"/>
        </w:rPr>
        <w:t>Meindl</w:t>
      </w:r>
      <w:proofErr w:type="spellEnd"/>
      <w:r>
        <w:rPr>
          <w:rFonts w:ascii="Times New Roman" w:eastAsia="Times New Roman" w:hAnsi="Times New Roman" w:cs="Times New Roman"/>
          <w:color w:val="000000" w:themeColor="text1"/>
          <w:shd w:val="clear" w:color="auto" w:fill="FFFFFF"/>
        </w:rPr>
        <w:t xml:space="preserve"> &amp; </w:t>
      </w:r>
      <w:proofErr w:type="spellStart"/>
      <w:r w:rsidRPr="00965348">
        <w:rPr>
          <w:rFonts w:ascii="Times New Roman" w:eastAsia="Times New Roman" w:hAnsi="Times New Roman" w:cs="Times New Roman"/>
          <w:color w:val="000000" w:themeColor="text1"/>
          <w:shd w:val="clear" w:color="auto" w:fill="FFFFFF"/>
        </w:rPr>
        <w:t>Mesler</w:t>
      </w:r>
      <w:proofErr w:type="spellEnd"/>
      <w:r>
        <w:rPr>
          <w:rFonts w:ascii="Times New Roman" w:eastAsia="Times New Roman" w:hAnsi="Times New Roman" w:cs="Times New Roman"/>
          <w:color w:val="000000" w:themeColor="text1"/>
          <w:shd w:val="clear" w:color="auto" w:fill="FFFFFF"/>
        </w:rPr>
        <w:t xml:space="preserve">, 2011). These arachnids and insects likely facilitate self-pollination, which has been extensively observed in </w:t>
      </w:r>
      <w:r>
        <w:rPr>
          <w:rFonts w:ascii="Times New Roman" w:eastAsia="Times New Roman" w:hAnsi="Times New Roman" w:cs="Times New Roman"/>
          <w:i/>
          <w:color w:val="000000" w:themeColor="text1"/>
          <w:shd w:val="clear" w:color="auto" w:fill="FFFFFF"/>
        </w:rPr>
        <w:t xml:space="preserve">D. californica </w:t>
      </w:r>
      <w:r>
        <w:rPr>
          <w:rFonts w:ascii="Times New Roman" w:eastAsia="Times New Roman" w:hAnsi="Times New Roman" w:cs="Times New Roman"/>
          <w:color w:val="000000" w:themeColor="text1"/>
          <w:shd w:val="clear" w:color="auto" w:fill="FFFFFF"/>
        </w:rPr>
        <w:t>(</w:t>
      </w:r>
      <w:proofErr w:type="spellStart"/>
      <w:r>
        <w:rPr>
          <w:rFonts w:ascii="Times New Roman" w:eastAsia="Times New Roman" w:hAnsi="Times New Roman" w:cs="Times New Roman"/>
          <w:color w:val="000000" w:themeColor="text1"/>
          <w:shd w:val="clear" w:color="auto" w:fill="FFFFFF"/>
        </w:rPr>
        <w:t>Meindl</w:t>
      </w:r>
      <w:proofErr w:type="spellEnd"/>
      <w:r>
        <w:rPr>
          <w:rFonts w:ascii="Times New Roman" w:eastAsia="Times New Roman" w:hAnsi="Times New Roman" w:cs="Times New Roman"/>
          <w:color w:val="000000" w:themeColor="text1"/>
          <w:shd w:val="clear" w:color="auto" w:fill="FFFFFF"/>
        </w:rPr>
        <w:t xml:space="preserve"> &amp; </w:t>
      </w:r>
      <w:proofErr w:type="spellStart"/>
      <w:r>
        <w:rPr>
          <w:rFonts w:ascii="Times New Roman" w:eastAsia="Times New Roman" w:hAnsi="Times New Roman" w:cs="Times New Roman"/>
          <w:color w:val="000000" w:themeColor="text1"/>
          <w:shd w:val="clear" w:color="auto" w:fill="FFFFFF"/>
        </w:rPr>
        <w:t>Mesler</w:t>
      </w:r>
      <w:proofErr w:type="spellEnd"/>
      <w:r>
        <w:rPr>
          <w:rFonts w:ascii="Times New Roman" w:eastAsia="Times New Roman" w:hAnsi="Times New Roman" w:cs="Times New Roman"/>
          <w:color w:val="000000" w:themeColor="text1"/>
          <w:shd w:val="clear" w:color="auto" w:fill="FFFFFF"/>
        </w:rPr>
        <w:t>, 2011).</w:t>
      </w:r>
    </w:p>
    <w:p w14:paraId="36C8B872" w14:textId="77777777" w:rsidR="00F23B21" w:rsidRPr="00C836F5" w:rsidRDefault="00F23B21" w:rsidP="00F23B21">
      <w:pPr>
        <w:spacing w:line="480" w:lineRule="auto"/>
        <w:ind w:firstLine="720"/>
        <w:rPr>
          <w:rFonts w:ascii="Times New Roman" w:hAnsi="Times New Roman" w:cs="Times New Roman"/>
          <w:color w:val="000000"/>
        </w:rPr>
      </w:pPr>
    </w:p>
    <w:p w14:paraId="673F2C28" w14:textId="23706979" w:rsidR="00E7388E" w:rsidRPr="0085502D" w:rsidRDefault="00E7388E" w:rsidP="00E7388E">
      <w:pPr>
        <w:spacing w:line="480" w:lineRule="auto"/>
        <w:outlineLvl w:val="0"/>
        <w:rPr>
          <w:rFonts w:ascii="Times New Roman" w:hAnsi="Times New Roman" w:cs="Times New Roman"/>
          <w:iCs/>
          <w:color w:val="000000"/>
          <w:u w:val="single"/>
        </w:rPr>
      </w:pPr>
      <w:r w:rsidRPr="0085502D">
        <w:rPr>
          <w:rFonts w:ascii="Times New Roman" w:hAnsi="Times New Roman" w:cs="Times New Roman"/>
          <w:iCs/>
          <w:color w:val="000000"/>
          <w:u w:val="single"/>
        </w:rPr>
        <w:t>Collections</w:t>
      </w:r>
    </w:p>
    <w:p w14:paraId="7D8DE48D" w14:textId="5B226F5A" w:rsidR="00E7388E" w:rsidDel="002C7832" w:rsidRDefault="00E7388E" w:rsidP="00E7388E">
      <w:pPr>
        <w:spacing w:line="480" w:lineRule="auto"/>
        <w:ind w:firstLine="720"/>
        <w:rPr>
          <w:del w:id="512" w:author="Hemstrom, William Beryl" w:date="2023-01-20T17:22:00Z"/>
          <w:rFonts w:ascii="Times New Roman" w:hAnsi="Times New Roman" w:cs="Times New Roman"/>
          <w:color w:val="000000"/>
        </w:rPr>
      </w:pPr>
      <w:del w:id="513" w:author="Hemstrom, William Beryl" w:date="2023-01-20T17:20:00Z">
        <w:r w:rsidRPr="00D624EE" w:rsidDel="002C7832">
          <w:rPr>
            <w:rFonts w:ascii="Times New Roman" w:hAnsi="Times New Roman" w:cs="Times New Roman"/>
            <w:iCs/>
            <w:color w:val="000000"/>
          </w:rPr>
          <w:delText xml:space="preserve">I </w:delText>
        </w:r>
      </w:del>
      <w:ins w:id="514" w:author="Hemstrom, William Beryl" w:date="2023-01-20T17:20:00Z">
        <w:r w:rsidR="002C7832">
          <w:rPr>
            <w:rFonts w:ascii="Times New Roman" w:hAnsi="Times New Roman" w:cs="Times New Roman"/>
            <w:iCs/>
            <w:color w:val="000000"/>
          </w:rPr>
          <w:t xml:space="preserve">We </w:t>
        </w:r>
      </w:ins>
      <w:r w:rsidRPr="00D624EE">
        <w:rPr>
          <w:rFonts w:ascii="Times New Roman" w:hAnsi="Times New Roman" w:cs="Times New Roman"/>
          <w:iCs/>
          <w:color w:val="000000"/>
        </w:rPr>
        <w:t xml:space="preserve">collected </w:t>
      </w:r>
      <w:del w:id="515" w:author="Hemstrom, William Beryl" w:date="2023-01-20T17:20:00Z">
        <w:r w:rsidRPr="005D4FE8" w:rsidDel="002C7832">
          <w:rPr>
            <w:rFonts w:ascii="Times New Roman" w:hAnsi="Times New Roman" w:cs="Times New Roman"/>
            <w:i/>
            <w:iCs/>
            <w:color w:val="000000"/>
          </w:rPr>
          <w:delText xml:space="preserve">Darlingtonia </w:delText>
        </w:r>
      </w:del>
      <w:ins w:id="516" w:author="Hemstrom, William Beryl" w:date="2023-01-20T17:20:00Z">
        <w:r w:rsidR="002C7832" w:rsidRPr="005D4FE8">
          <w:rPr>
            <w:rFonts w:ascii="Times New Roman" w:hAnsi="Times New Roman" w:cs="Times New Roman"/>
            <w:i/>
            <w:iCs/>
            <w:color w:val="000000"/>
          </w:rPr>
          <w:t>D</w:t>
        </w:r>
        <w:r w:rsidR="002C7832">
          <w:rPr>
            <w:rFonts w:ascii="Times New Roman" w:hAnsi="Times New Roman" w:cs="Times New Roman"/>
            <w:i/>
            <w:iCs/>
            <w:color w:val="000000"/>
          </w:rPr>
          <w:t>.</w:t>
        </w:r>
        <w:r w:rsidR="002C7832" w:rsidRPr="005D4FE8">
          <w:rPr>
            <w:rFonts w:ascii="Times New Roman" w:hAnsi="Times New Roman" w:cs="Times New Roman"/>
            <w:i/>
            <w:iCs/>
            <w:color w:val="000000"/>
          </w:rPr>
          <w:t xml:space="preserve"> </w:t>
        </w:r>
      </w:ins>
      <w:r w:rsidRPr="005D4FE8">
        <w:rPr>
          <w:rFonts w:ascii="Times New Roman" w:hAnsi="Times New Roman" w:cs="Times New Roman"/>
          <w:i/>
          <w:iCs/>
          <w:color w:val="000000"/>
        </w:rPr>
        <w:t xml:space="preserve">californica </w:t>
      </w:r>
      <w:ins w:id="517" w:author="Hemstrom, William Beryl" w:date="2023-01-20T17:20:00Z">
        <w:r w:rsidR="002C7832">
          <w:rPr>
            <w:rFonts w:ascii="Times New Roman" w:hAnsi="Times New Roman" w:cs="Times New Roman"/>
            <w:color w:val="000000"/>
          </w:rPr>
          <w:t>approximately</w:t>
        </w:r>
        <w:r w:rsidR="002C7832" w:rsidRPr="005D4FE8">
          <w:rPr>
            <w:rFonts w:ascii="Times New Roman" w:hAnsi="Times New Roman" w:cs="Times New Roman"/>
            <w:color w:val="000000"/>
          </w:rPr>
          <w:t xml:space="preserve"> one gram of leaf tissue from 20 individuals</w:t>
        </w:r>
        <w:r w:rsidR="002C7832">
          <w:rPr>
            <w:rFonts w:ascii="Times New Roman" w:hAnsi="Times New Roman" w:cs="Times New Roman"/>
            <w:color w:val="000000"/>
          </w:rPr>
          <w:t xml:space="preserve"> </w:t>
        </w:r>
      </w:ins>
      <w:del w:id="518" w:author="Hemstrom, William Beryl" w:date="2023-01-20T17:20:00Z">
        <w:r w:rsidRPr="005D4FE8" w:rsidDel="002C7832">
          <w:rPr>
            <w:rFonts w:ascii="Times New Roman" w:hAnsi="Times New Roman" w:cs="Times New Roman"/>
            <w:color w:val="000000"/>
          </w:rPr>
          <w:delText xml:space="preserve">samples </w:delText>
        </w:r>
      </w:del>
      <w:r w:rsidR="000C3AF9">
        <w:rPr>
          <w:rFonts w:ascii="Times New Roman" w:hAnsi="Times New Roman" w:cs="Times New Roman"/>
          <w:color w:val="000000"/>
        </w:rPr>
        <w:t xml:space="preserve">from </w:t>
      </w:r>
      <w:ins w:id="519" w:author="Hemstrom, William Beryl" w:date="2023-01-20T17:20:00Z">
        <w:r w:rsidR="002C7832">
          <w:rPr>
            <w:rFonts w:ascii="Times New Roman" w:hAnsi="Times New Roman" w:cs="Times New Roman"/>
            <w:color w:val="000000"/>
          </w:rPr>
          <w:t xml:space="preserve">each of </w:t>
        </w:r>
      </w:ins>
      <w:r w:rsidR="000C3AF9">
        <w:rPr>
          <w:rFonts w:ascii="Times New Roman" w:hAnsi="Times New Roman" w:cs="Times New Roman"/>
          <w:color w:val="000000"/>
        </w:rPr>
        <w:t>14</w:t>
      </w:r>
      <w:r>
        <w:rPr>
          <w:rFonts w:ascii="Times New Roman" w:hAnsi="Times New Roman" w:cs="Times New Roman"/>
          <w:color w:val="000000"/>
        </w:rPr>
        <w:t xml:space="preserve"> populations selected from</w:t>
      </w:r>
      <w:r w:rsidRPr="005D4FE8">
        <w:rPr>
          <w:rFonts w:ascii="Times New Roman" w:hAnsi="Times New Roman" w:cs="Times New Roman"/>
          <w:color w:val="000000"/>
        </w:rPr>
        <w:t xml:space="preserve"> </w:t>
      </w:r>
      <w:ins w:id="520" w:author="Hemstrom, William Beryl" w:date="2023-01-20T17:19:00Z">
        <w:r w:rsidR="002C7832">
          <w:rPr>
            <w:rFonts w:ascii="Times New Roman" w:hAnsi="Times New Roman" w:cs="Times New Roman"/>
            <w:color w:val="000000"/>
          </w:rPr>
          <w:t>each</w:t>
        </w:r>
      </w:ins>
      <w:ins w:id="521" w:author="Hemstrom, William Beryl" w:date="2023-01-20T17:20:00Z">
        <w:r w:rsidR="002C7832">
          <w:rPr>
            <w:rFonts w:ascii="Times New Roman" w:hAnsi="Times New Roman" w:cs="Times New Roman"/>
            <w:color w:val="000000"/>
          </w:rPr>
          <w:t xml:space="preserve"> of </w:t>
        </w:r>
      </w:ins>
      <w:r w:rsidRPr="005D4FE8">
        <w:rPr>
          <w:rFonts w:ascii="Times New Roman" w:hAnsi="Times New Roman" w:cs="Times New Roman"/>
          <w:color w:val="000000"/>
        </w:rPr>
        <w:t xml:space="preserve">the </w:t>
      </w:r>
      <w:del w:id="522" w:author="Hemstrom, William Beryl" w:date="2023-01-20T17:21:00Z">
        <w:r w:rsidRPr="005D4FE8" w:rsidDel="002C7832">
          <w:rPr>
            <w:rFonts w:ascii="Times New Roman" w:hAnsi="Times New Roman" w:cs="Times New Roman"/>
            <w:color w:val="000000"/>
          </w:rPr>
          <w:delText>four geographi</w:delText>
        </w:r>
      </w:del>
      <w:del w:id="523" w:author="Hemstrom, William Beryl" w:date="2023-01-20T17:19:00Z">
        <w:r w:rsidRPr="005D4FE8" w:rsidDel="002C7832">
          <w:rPr>
            <w:rFonts w:ascii="Times New Roman" w:hAnsi="Times New Roman" w:cs="Times New Roman"/>
            <w:color w:val="000000"/>
          </w:rPr>
          <w:delText xml:space="preserve">c </w:delText>
        </w:r>
        <w:r w:rsidR="00DC360D" w:rsidDel="002C7832">
          <w:rPr>
            <w:rFonts w:ascii="Times New Roman" w:hAnsi="Times New Roman" w:cs="Times New Roman"/>
            <w:color w:val="000000"/>
          </w:rPr>
          <w:delText>regions</w:delText>
        </w:r>
        <w:r w:rsidRPr="005D4FE8" w:rsidDel="002C7832">
          <w:rPr>
            <w:rFonts w:ascii="Times New Roman" w:hAnsi="Times New Roman" w:cs="Times New Roman"/>
            <w:color w:val="000000"/>
          </w:rPr>
          <w:delText xml:space="preserve">: </w:delText>
        </w:r>
      </w:del>
      <w:r w:rsidRPr="005D4FE8">
        <w:rPr>
          <w:rFonts w:ascii="Times New Roman" w:hAnsi="Times New Roman" w:cs="Times New Roman"/>
          <w:color w:val="000000"/>
        </w:rPr>
        <w:t>Siskiyou, Klamath, northern Sierra Nevada, and Mendocino</w:t>
      </w:r>
      <w:ins w:id="524" w:author="Hemstrom, William Beryl" w:date="2023-01-20T17:21:00Z">
        <w:r w:rsidR="002C7832">
          <w:rPr>
            <w:rFonts w:ascii="Times New Roman" w:hAnsi="Times New Roman" w:cs="Times New Roman"/>
            <w:color w:val="000000"/>
          </w:rPr>
          <w:t xml:space="preserve"> population units</w:t>
        </w:r>
      </w:ins>
      <w:r>
        <w:rPr>
          <w:rFonts w:ascii="Times New Roman" w:hAnsi="Times New Roman" w:cs="Times New Roman"/>
          <w:color w:val="000000"/>
        </w:rPr>
        <w:t xml:space="preserve"> in the summer of 2017 (Figure 2)</w:t>
      </w:r>
      <w:r w:rsidRPr="005D4FE8">
        <w:rPr>
          <w:rFonts w:ascii="Times New Roman" w:hAnsi="Times New Roman" w:cs="Times New Roman"/>
          <w:color w:val="000000"/>
        </w:rPr>
        <w:t xml:space="preserve">. </w:t>
      </w:r>
      <w:del w:id="525" w:author="Hemstrom, William Beryl" w:date="2023-01-20T17:20:00Z">
        <w:r w:rsidRPr="005D4FE8" w:rsidDel="002C7832">
          <w:rPr>
            <w:rFonts w:ascii="Times New Roman" w:hAnsi="Times New Roman" w:cs="Times New Roman"/>
            <w:color w:val="000000"/>
          </w:rPr>
          <w:delText xml:space="preserve">Due to the conservation status of </w:delText>
        </w:r>
        <w:r w:rsidRPr="005D4FE8" w:rsidDel="002C7832">
          <w:rPr>
            <w:rFonts w:ascii="Times New Roman" w:hAnsi="Times New Roman" w:cs="Times New Roman"/>
            <w:i/>
            <w:iCs/>
            <w:color w:val="000000"/>
          </w:rPr>
          <w:delText>D. californica</w:delText>
        </w:r>
        <w:r w:rsidRPr="005D4FE8" w:rsidDel="002C7832">
          <w:rPr>
            <w:rFonts w:ascii="Times New Roman" w:hAnsi="Times New Roman" w:cs="Times New Roman"/>
            <w:color w:val="000000"/>
          </w:rPr>
          <w:delText>, collection permits w</w:delText>
        </w:r>
        <w:r w:rsidDel="002C7832">
          <w:rPr>
            <w:rFonts w:ascii="Times New Roman" w:hAnsi="Times New Roman" w:cs="Times New Roman"/>
            <w:color w:val="000000"/>
          </w:rPr>
          <w:delText xml:space="preserve">ere </w:delText>
        </w:r>
        <w:r w:rsidRPr="005D4FE8" w:rsidDel="002C7832">
          <w:rPr>
            <w:rFonts w:ascii="Times New Roman" w:hAnsi="Times New Roman" w:cs="Times New Roman"/>
            <w:color w:val="000000"/>
          </w:rPr>
          <w:delText xml:space="preserve">obtained from the US Forest Service for all samples that occur on protected land. </w:delText>
        </w:r>
      </w:del>
      <w:del w:id="526" w:author="Hemstrom, William Beryl" w:date="2023-01-20T17:21:00Z">
        <w:r w:rsidRPr="005D4FE8" w:rsidDel="002C7832">
          <w:rPr>
            <w:rFonts w:ascii="Times New Roman" w:hAnsi="Times New Roman" w:cs="Times New Roman"/>
            <w:color w:val="000000"/>
          </w:rPr>
          <w:delText>From each location,</w:delText>
        </w:r>
        <w:r w:rsidDel="002C7832">
          <w:rPr>
            <w:rFonts w:ascii="Times New Roman" w:hAnsi="Times New Roman" w:cs="Times New Roman"/>
            <w:color w:val="000000"/>
          </w:rPr>
          <w:delText xml:space="preserve"> I collected</w:delText>
        </w:r>
      </w:del>
      <w:del w:id="527" w:author="Hemstrom, William Beryl" w:date="2023-01-20T17:20:00Z">
        <w:r w:rsidDel="002C7832">
          <w:rPr>
            <w:rFonts w:ascii="Times New Roman" w:hAnsi="Times New Roman" w:cs="Times New Roman"/>
            <w:color w:val="000000"/>
          </w:rPr>
          <w:delText xml:space="preserve"> approximately</w:delText>
        </w:r>
        <w:r w:rsidRPr="005D4FE8" w:rsidDel="002C7832">
          <w:rPr>
            <w:rFonts w:ascii="Times New Roman" w:hAnsi="Times New Roman" w:cs="Times New Roman"/>
            <w:color w:val="000000"/>
          </w:rPr>
          <w:delText xml:space="preserve"> one gram of leaf tissue from 20 individuals</w:delText>
        </w:r>
      </w:del>
      <w:del w:id="528" w:author="Hemstrom, William Beryl" w:date="2023-01-20T17:21:00Z">
        <w:r w:rsidDel="002C7832">
          <w:rPr>
            <w:rFonts w:ascii="Times New Roman" w:hAnsi="Times New Roman" w:cs="Times New Roman"/>
            <w:color w:val="000000"/>
          </w:rPr>
          <w:delText xml:space="preserve">. </w:delText>
        </w:r>
      </w:del>
      <w:r>
        <w:rPr>
          <w:rFonts w:ascii="Times New Roman" w:hAnsi="Times New Roman" w:cs="Times New Roman"/>
          <w:color w:val="000000"/>
        </w:rPr>
        <w:t xml:space="preserve">Due to the ability of </w:t>
      </w:r>
      <w:r>
        <w:rPr>
          <w:rFonts w:ascii="Times New Roman" w:hAnsi="Times New Roman" w:cs="Times New Roman"/>
          <w:i/>
          <w:color w:val="000000"/>
        </w:rPr>
        <w:t xml:space="preserve">D. californica </w:t>
      </w:r>
      <w:r>
        <w:rPr>
          <w:rFonts w:ascii="Times New Roman" w:hAnsi="Times New Roman" w:cs="Times New Roman"/>
          <w:color w:val="000000"/>
        </w:rPr>
        <w:t>to sp</w:t>
      </w:r>
      <w:r w:rsidRPr="00DE2874">
        <w:rPr>
          <w:rFonts w:ascii="Times New Roman" w:hAnsi="Times New Roman" w:cs="Times New Roman"/>
          <w:color w:val="000000"/>
        </w:rPr>
        <w:t xml:space="preserve">read via rhizomes, collections </w:t>
      </w:r>
      <w:r>
        <w:rPr>
          <w:rFonts w:ascii="Times New Roman" w:hAnsi="Times New Roman" w:cs="Times New Roman"/>
          <w:color w:val="000000"/>
        </w:rPr>
        <w:t>were</w:t>
      </w:r>
      <w:r w:rsidRPr="00DE2874">
        <w:rPr>
          <w:rFonts w:ascii="Times New Roman" w:hAnsi="Times New Roman" w:cs="Times New Roman"/>
          <w:color w:val="000000"/>
        </w:rPr>
        <w:t xml:space="preserve"> spaced</w:t>
      </w:r>
      <w:r w:rsidRPr="005D4FE8">
        <w:rPr>
          <w:rFonts w:ascii="Times New Roman" w:hAnsi="Times New Roman" w:cs="Times New Roman"/>
          <w:color w:val="000000"/>
        </w:rPr>
        <w:t xml:space="preserve"> at least </w:t>
      </w:r>
      <w:r w:rsidR="0005676E">
        <w:rPr>
          <w:rFonts w:ascii="Times New Roman" w:hAnsi="Times New Roman" w:cs="Times New Roman"/>
          <w:color w:val="000000"/>
        </w:rPr>
        <w:t>8 meters</w:t>
      </w:r>
      <w:r w:rsidRPr="005D4FE8">
        <w:rPr>
          <w:rFonts w:ascii="Times New Roman" w:hAnsi="Times New Roman" w:cs="Times New Roman"/>
          <w:color w:val="000000"/>
        </w:rPr>
        <w:t xml:space="preserve"> apart. To prevent deterioration of the genetic samples, the tissues </w:t>
      </w:r>
      <w:r>
        <w:rPr>
          <w:rFonts w:ascii="Times New Roman" w:hAnsi="Times New Roman" w:cs="Times New Roman"/>
          <w:color w:val="000000"/>
        </w:rPr>
        <w:t>were</w:t>
      </w:r>
      <w:r w:rsidRPr="005D4FE8">
        <w:rPr>
          <w:rFonts w:ascii="Times New Roman" w:hAnsi="Times New Roman" w:cs="Times New Roman"/>
          <w:color w:val="000000"/>
        </w:rPr>
        <w:t xml:space="preserve"> immediately placed in ice and then stored in a -80˚C freezer within 24 hours</w:t>
      </w:r>
      <w:del w:id="529" w:author="Hemstrom, William Beryl" w:date="2023-01-20T17:21:00Z">
        <w:r w:rsidRPr="005D4FE8" w:rsidDel="002C7832">
          <w:rPr>
            <w:rFonts w:ascii="Times New Roman" w:hAnsi="Times New Roman" w:cs="Times New Roman"/>
            <w:color w:val="000000"/>
          </w:rPr>
          <w:delText xml:space="preserve">.  To assist in the identification of possible phenotypic differences between populations, </w:delText>
        </w:r>
        <w:r w:rsidDel="002C7832">
          <w:rPr>
            <w:rFonts w:ascii="Times New Roman" w:hAnsi="Times New Roman" w:cs="Times New Roman"/>
            <w:color w:val="000000"/>
          </w:rPr>
          <w:delText xml:space="preserve">I collected </w:delText>
        </w:r>
        <w:r w:rsidRPr="005D4FE8" w:rsidDel="002C7832">
          <w:rPr>
            <w:rFonts w:ascii="Times New Roman" w:hAnsi="Times New Roman" w:cs="Times New Roman"/>
            <w:color w:val="000000"/>
          </w:rPr>
          <w:delText>voucher specimens from eac</w:delText>
        </w:r>
        <w:r w:rsidDel="002C7832">
          <w:rPr>
            <w:rFonts w:ascii="Times New Roman" w:hAnsi="Times New Roman" w:cs="Times New Roman"/>
            <w:color w:val="000000"/>
          </w:rPr>
          <w:delText>h collection site, unless requested by the Forest Service</w:delText>
        </w:r>
        <w:r w:rsidR="00770FAF" w:rsidDel="002C7832">
          <w:rPr>
            <w:rFonts w:ascii="Times New Roman" w:hAnsi="Times New Roman" w:cs="Times New Roman"/>
            <w:color w:val="000000"/>
          </w:rPr>
          <w:delText xml:space="preserve"> to abstain</w:delText>
        </w:r>
        <w:r w:rsidR="0022290C" w:rsidDel="002C7832">
          <w:rPr>
            <w:rFonts w:ascii="Times New Roman" w:hAnsi="Times New Roman" w:cs="Times New Roman"/>
            <w:color w:val="000000"/>
          </w:rPr>
          <w:delText xml:space="preserve">. The </w:delText>
        </w:r>
        <w:r w:rsidR="00ED4E77" w:rsidDel="002C7832">
          <w:rPr>
            <w:rFonts w:ascii="Times New Roman" w:hAnsi="Times New Roman" w:cs="Times New Roman"/>
            <w:color w:val="000000"/>
          </w:rPr>
          <w:delText>sites forgone from voucher collection have been previously vouchered (Consortium of California Herbaria, 2021) and were deemed sufficiently ecologically fragile in that voucher collection was unjustified.</w:delText>
        </w:r>
      </w:del>
      <w:r w:rsidR="00ED4E77">
        <w:rPr>
          <w:rFonts w:ascii="Times New Roman" w:hAnsi="Times New Roman" w:cs="Times New Roman"/>
          <w:color w:val="000000"/>
        </w:rPr>
        <w:t xml:space="preserve"> </w:t>
      </w:r>
    </w:p>
    <w:p w14:paraId="3D1F94AD" w14:textId="77777777" w:rsidR="00F25C11" w:rsidDel="002C7832" w:rsidRDefault="00F25C11" w:rsidP="00E7388E">
      <w:pPr>
        <w:spacing w:line="480" w:lineRule="auto"/>
        <w:ind w:firstLine="720"/>
        <w:rPr>
          <w:del w:id="530" w:author="Hemstrom, William Beryl" w:date="2023-01-20T17:22:00Z"/>
          <w:rFonts w:ascii="Times New Roman" w:hAnsi="Times New Roman" w:cs="Times New Roman"/>
          <w:color w:val="000000"/>
        </w:rPr>
      </w:pPr>
    </w:p>
    <w:p w14:paraId="74DC9772" w14:textId="77777777" w:rsidR="00486300" w:rsidDel="002C7832" w:rsidRDefault="00486300" w:rsidP="00E7388E">
      <w:pPr>
        <w:spacing w:line="480" w:lineRule="auto"/>
        <w:ind w:firstLine="720"/>
        <w:rPr>
          <w:del w:id="531" w:author="Hemstrom, William Beryl" w:date="2023-01-20T17:22:00Z"/>
          <w:rFonts w:ascii="Times New Roman" w:hAnsi="Times New Roman" w:cs="Times New Roman"/>
          <w:color w:val="000000"/>
        </w:rPr>
      </w:pPr>
    </w:p>
    <w:p w14:paraId="4DAAE035" w14:textId="77777777" w:rsidR="00486300" w:rsidRDefault="00486300" w:rsidP="002C7832">
      <w:pPr>
        <w:spacing w:line="480" w:lineRule="auto"/>
        <w:ind w:firstLine="720"/>
        <w:rPr>
          <w:rFonts w:ascii="Times New Roman" w:hAnsi="Times New Roman" w:cs="Times New Roman"/>
          <w:color w:val="000000"/>
        </w:rPr>
      </w:pPr>
    </w:p>
    <w:p w14:paraId="4D58C17C" w14:textId="77777777" w:rsidR="00F23B21" w:rsidRDefault="00F23B21" w:rsidP="00005E7F">
      <w:pPr>
        <w:spacing w:line="480" w:lineRule="auto"/>
        <w:rPr>
          <w:rFonts w:ascii="Times New Roman" w:hAnsi="Times New Roman" w:cs="Times New Roman"/>
          <w:color w:val="000000"/>
        </w:rPr>
      </w:pPr>
    </w:p>
    <w:p w14:paraId="6103843E" w14:textId="77777777" w:rsidR="00F23B21" w:rsidRDefault="00F23B21" w:rsidP="00005E7F">
      <w:pPr>
        <w:spacing w:line="480" w:lineRule="auto"/>
        <w:rPr>
          <w:rFonts w:ascii="Times New Roman" w:hAnsi="Times New Roman" w:cs="Times New Roman"/>
          <w:color w:val="000000"/>
        </w:rPr>
      </w:pPr>
    </w:p>
    <w:p w14:paraId="1BDFB579" w14:textId="402BB60B" w:rsidR="004B4A46" w:rsidRDefault="004B4A46" w:rsidP="00005E7F">
      <w:pPr>
        <w:spacing w:line="480" w:lineRule="auto"/>
        <w:rPr>
          <w:rFonts w:ascii="Times New Roman" w:hAnsi="Times New Roman" w:cs="Times New Roman"/>
          <w:color w:val="000000"/>
        </w:rPr>
      </w:pPr>
      <w:r>
        <w:rPr>
          <w:rFonts w:ascii="Times New Roman" w:hAnsi="Times New Roman" w:cs="Times New Roman"/>
          <w:color w:val="000000"/>
        </w:rPr>
        <w:t xml:space="preserve">Table 1. </w:t>
      </w:r>
      <w:r w:rsidR="00005E7F">
        <w:rPr>
          <w:rFonts w:ascii="Times New Roman" w:hAnsi="Times New Roman" w:cs="Times New Roman"/>
          <w:color w:val="000000"/>
        </w:rPr>
        <w:t>Collection sites and voucher accession numbers for collected populations. Vouchers were deposited in the California State University, Chico Herbarium.</w:t>
      </w:r>
      <w:r>
        <w:rPr>
          <w:rFonts w:ascii="Times New Roman" w:hAnsi="Times New Roman" w:cs="Times New Roman"/>
          <w:color w:val="000000"/>
        </w:rPr>
        <w:t xml:space="preserve"> </w:t>
      </w:r>
      <w:r w:rsidR="001F1D5B">
        <w:rPr>
          <w:rFonts w:ascii="Times New Roman" w:hAnsi="Times New Roman" w:cs="Times New Roman"/>
          <w:color w:val="000000"/>
        </w:rPr>
        <w:t xml:space="preserve">No vouchers were collected </w:t>
      </w:r>
      <w:r w:rsidR="00D14C8A">
        <w:rPr>
          <w:rFonts w:ascii="Times New Roman" w:hAnsi="Times New Roman" w:cs="Times New Roman"/>
          <w:color w:val="000000"/>
        </w:rPr>
        <w:t xml:space="preserve">from the Plumas National Forest, populations 8-10, or population 3 in Six Rivers National Forest </w:t>
      </w:r>
      <w:r w:rsidR="001F1D5B">
        <w:rPr>
          <w:rFonts w:ascii="Times New Roman" w:hAnsi="Times New Roman" w:cs="Times New Roman"/>
          <w:color w:val="000000"/>
        </w:rPr>
        <w:t xml:space="preserve">region </w:t>
      </w:r>
      <w:r>
        <w:rPr>
          <w:rFonts w:ascii="Times New Roman" w:hAnsi="Times New Roman" w:cs="Times New Roman"/>
          <w:color w:val="000000"/>
        </w:rPr>
        <w:t xml:space="preserve">due to </w:t>
      </w:r>
      <w:r w:rsidR="008D65C1">
        <w:rPr>
          <w:rFonts w:ascii="Times New Roman" w:hAnsi="Times New Roman" w:cs="Times New Roman"/>
          <w:color w:val="000000"/>
        </w:rPr>
        <w:t>permitting</w:t>
      </w:r>
      <w:r>
        <w:rPr>
          <w:rFonts w:ascii="Times New Roman" w:hAnsi="Times New Roman" w:cs="Times New Roman"/>
          <w:color w:val="000000"/>
        </w:rPr>
        <w:t xml:space="preserve"> restrictions.</w:t>
      </w:r>
    </w:p>
    <w:tbl>
      <w:tblPr>
        <w:tblStyle w:val="TableGrid"/>
        <w:tblW w:w="10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2260"/>
        <w:gridCol w:w="3780"/>
        <w:gridCol w:w="1440"/>
        <w:gridCol w:w="1284"/>
      </w:tblGrid>
      <w:tr w:rsidR="00D14C8A" w14:paraId="09E92D08" w14:textId="77777777" w:rsidTr="00D14C8A">
        <w:trPr>
          <w:trHeight w:val="603"/>
        </w:trPr>
        <w:tc>
          <w:tcPr>
            <w:tcW w:w="1268" w:type="dxa"/>
            <w:tcBorders>
              <w:bottom w:val="single" w:sz="4" w:space="0" w:color="auto"/>
            </w:tcBorders>
          </w:tcPr>
          <w:p w14:paraId="5A189A94" w14:textId="0EDB970F" w:rsidR="00D530B3"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Pop</w:t>
            </w:r>
            <w:r w:rsidR="00D530B3">
              <w:rPr>
                <w:rFonts w:ascii="Times New Roman" w:hAnsi="Times New Roman" w:cs="Times New Roman"/>
                <w:color w:val="000000"/>
              </w:rPr>
              <w:t>ulation</w:t>
            </w:r>
            <w:r>
              <w:rPr>
                <w:rFonts w:ascii="Times New Roman" w:hAnsi="Times New Roman" w:cs="Times New Roman"/>
                <w:color w:val="000000"/>
              </w:rPr>
              <w:t xml:space="preserve"> </w:t>
            </w:r>
          </w:p>
          <w:p w14:paraId="364EFAF8" w14:textId="7CEF176C" w:rsidR="00100022"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Number</w:t>
            </w:r>
          </w:p>
        </w:tc>
        <w:tc>
          <w:tcPr>
            <w:tcW w:w="2260" w:type="dxa"/>
            <w:tcBorders>
              <w:bottom w:val="single" w:sz="4" w:space="0" w:color="auto"/>
            </w:tcBorders>
          </w:tcPr>
          <w:p w14:paraId="05BF035C" w14:textId="4DFB21DD" w:rsidR="00100022"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Location</w:t>
            </w:r>
          </w:p>
        </w:tc>
        <w:tc>
          <w:tcPr>
            <w:tcW w:w="3780" w:type="dxa"/>
            <w:tcBorders>
              <w:bottom w:val="single" w:sz="4" w:space="0" w:color="auto"/>
            </w:tcBorders>
          </w:tcPr>
          <w:p w14:paraId="0BF08750" w14:textId="750256F5" w:rsidR="00100022"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Coordinates</w:t>
            </w:r>
          </w:p>
        </w:tc>
        <w:tc>
          <w:tcPr>
            <w:tcW w:w="1440" w:type="dxa"/>
            <w:tcBorders>
              <w:bottom w:val="single" w:sz="4" w:space="0" w:color="auto"/>
            </w:tcBorders>
          </w:tcPr>
          <w:p w14:paraId="4020FE7D" w14:textId="77777777" w:rsidR="00D530B3"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 xml:space="preserve">Accession </w:t>
            </w:r>
          </w:p>
          <w:p w14:paraId="2583C5F5" w14:textId="4CCFC72B" w:rsidR="00100022"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Number</w:t>
            </w:r>
          </w:p>
        </w:tc>
        <w:tc>
          <w:tcPr>
            <w:tcW w:w="1284" w:type="dxa"/>
            <w:tcBorders>
              <w:bottom w:val="single" w:sz="4" w:space="0" w:color="auto"/>
            </w:tcBorders>
          </w:tcPr>
          <w:p w14:paraId="4B4DFCD4" w14:textId="5EEE5DF6" w:rsidR="00100022" w:rsidRDefault="00100022" w:rsidP="00D530B3">
            <w:pPr>
              <w:spacing w:line="276" w:lineRule="auto"/>
              <w:rPr>
                <w:rFonts w:ascii="Times New Roman" w:hAnsi="Times New Roman" w:cs="Times New Roman"/>
                <w:color w:val="000000"/>
              </w:rPr>
            </w:pPr>
            <w:r>
              <w:rPr>
                <w:rFonts w:ascii="Times New Roman" w:hAnsi="Times New Roman" w:cs="Times New Roman"/>
                <w:color w:val="000000"/>
              </w:rPr>
              <w:t>Collector</w:t>
            </w:r>
          </w:p>
        </w:tc>
      </w:tr>
      <w:tr w:rsidR="00D14C8A" w14:paraId="14B75199" w14:textId="77777777" w:rsidTr="00D14C8A">
        <w:tc>
          <w:tcPr>
            <w:tcW w:w="1268" w:type="dxa"/>
          </w:tcPr>
          <w:p w14:paraId="54FBCB34" w14:textId="77777777" w:rsidR="00D530B3" w:rsidRDefault="00D530B3" w:rsidP="00D14C8A">
            <w:pPr>
              <w:spacing w:before="120" w:line="360" w:lineRule="auto"/>
              <w:rPr>
                <w:rFonts w:ascii="Times New Roman" w:hAnsi="Times New Roman" w:cs="Times New Roman"/>
                <w:color w:val="000000"/>
              </w:rPr>
            </w:pPr>
            <w:r>
              <w:rPr>
                <w:rFonts w:ascii="Times New Roman" w:hAnsi="Times New Roman" w:cs="Times New Roman"/>
                <w:color w:val="000000"/>
              </w:rPr>
              <w:t>1</w:t>
            </w:r>
          </w:p>
        </w:tc>
        <w:tc>
          <w:tcPr>
            <w:tcW w:w="2260" w:type="dxa"/>
          </w:tcPr>
          <w:p w14:paraId="5AAF739D" w14:textId="77777777" w:rsidR="00D530B3" w:rsidRDefault="00D530B3" w:rsidP="00D14C8A">
            <w:pPr>
              <w:spacing w:before="120" w:line="360" w:lineRule="auto"/>
              <w:rPr>
                <w:rFonts w:ascii="Times New Roman" w:hAnsi="Times New Roman" w:cs="Times New Roman"/>
                <w:color w:val="000000"/>
              </w:rPr>
            </w:pPr>
            <w:r>
              <w:rPr>
                <w:rFonts w:ascii="Times New Roman" w:hAnsi="Times New Roman" w:cs="Times New Roman"/>
                <w:color w:val="000000"/>
              </w:rPr>
              <w:t>Shasta-Trinity NF</w:t>
            </w:r>
          </w:p>
        </w:tc>
        <w:tc>
          <w:tcPr>
            <w:tcW w:w="3780" w:type="dxa"/>
          </w:tcPr>
          <w:p w14:paraId="17F33331" w14:textId="77777777" w:rsidR="00D530B3" w:rsidRDefault="00D530B3" w:rsidP="00D14C8A">
            <w:pPr>
              <w:spacing w:before="120" w:line="360" w:lineRule="auto"/>
              <w:rPr>
                <w:rFonts w:ascii="Times New Roman" w:hAnsi="Times New Roman" w:cs="Times New Roman"/>
                <w:color w:val="000000"/>
              </w:rPr>
            </w:pPr>
            <w:r>
              <w:rPr>
                <w:rFonts w:ascii="Times New Roman" w:hAnsi="Times New Roman" w:cs="Times New Roman"/>
                <w:color w:val="000000"/>
              </w:rPr>
              <w:t>40º 57’ 46.6” N, 122º 47’ 42.2” W</w:t>
            </w:r>
          </w:p>
        </w:tc>
        <w:tc>
          <w:tcPr>
            <w:tcW w:w="1440" w:type="dxa"/>
          </w:tcPr>
          <w:p w14:paraId="67FF9A84" w14:textId="77777777" w:rsidR="00D530B3" w:rsidRDefault="00D530B3" w:rsidP="00D14C8A">
            <w:pPr>
              <w:spacing w:before="120" w:line="360" w:lineRule="auto"/>
              <w:rPr>
                <w:rFonts w:ascii="Times New Roman" w:hAnsi="Times New Roman" w:cs="Times New Roman"/>
                <w:color w:val="000000"/>
              </w:rPr>
            </w:pPr>
            <w:r>
              <w:rPr>
                <w:rFonts w:ascii="Times New Roman" w:hAnsi="Times New Roman" w:cs="Times New Roman"/>
                <w:color w:val="000000"/>
              </w:rPr>
              <w:t>120573</w:t>
            </w:r>
          </w:p>
        </w:tc>
        <w:tc>
          <w:tcPr>
            <w:tcW w:w="1284" w:type="dxa"/>
          </w:tcPr>
          <w:p w14:paraId="53D7B13D" w14:textId="77777777" w:rsidR="00D530B3" w:rsidRDefault="00D530B3" w:rsidP="00D14C8A">
            <w:pPr>
              <w:spacing w:before="120"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64CB68FC" w14:textId="77777777" w:rsidTr="00D14C8A">
        <w:tc>
          <w:tcPr>
            <w:tcW w:w="1268" w:type="dxa"/>
          </w:tcPr>
          <w:p w14:paraId="57C2054A"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2</w:t>
            </w:r>
          </w:p>
        </w:tc>
        <w:tc>
          <w:tcPr>
            <w:tcW w:w="2260" w:type="dxa"/>
          </w:tcPr>
          <w:p w14:paraId="4951D640"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Shasta-Trinity NF</w:t>
            </w:r>
          </w:p>
        </w:tc>
        <w:tc>
          <w:tcPr>
            <w:tcW w:w="3780" w:type="dxa"/>
          </w:tcPr>
          <w:p w14:paraId="63954471" w14:textId="2A9D653E"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 xml:space="preserve">40º 59’ </w:t>
            </w:r>
            <w:r w:rsidR="00D14C8A">
              <w:rPr>
                <w:rFonts w:ascii="Times New Roman" w:hAnsi="Times New Roman" w:cs="Times New Roman"/>
                <w:color w:val="000000"/>
              </w:rPr>
              <w:t>0</w:t>
            </w:r>
            <w:r>
              <w:rPr>
                <w:rFonts w:ascii="Times New Roman" w:hAnsi="Times New Roman" w:cs="Times New Roman"/>
                <w:color w:val="000000"/>
              </w:rPr>
              <w:t>7.0” N, 122º 46’ 25.5” W</w:t>
            </w:r>
          </w:p>
        </w:tc>
        <w:tc>
          <w:tcPr>
            <w:tcW w:w="1440" w:type="dxa"/>
          </w:tcPr>
          <w:p w14:paraId="706F922B"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120571</w:t>
            </w:r>
          </w:p>
        </w:tc>
        <w:tc>
          <w:tcPr>
            <w:tcW w:w="1284" w:type="dxa"/>
          </w:tcPr>
          <w:p w14:paraId="034763C7"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530B3" w14:paraId="696D2E17" w14:textId="77777777" w:rsidTr="00D14C8A">
        <w:tc>
          <w:tcPr>
            <w:tcW w:w="1268" w:type="dxa"/>
          </w:tcPr>
          <w:p w14:paraId="08342829" w14:textId="1C8E24AA"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3</w:t>
            </w:r>
          </w:p>
        </w:tc>
        <w:tc>
          <w:tcPr>
            <w:tcW w:w="2260" w:type="dxa"/>
          </w:tcPr>
          <w:p w14:paraId="53F57161" w14:textId="78EB4949"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Six Rivers NF</w:t>
            </w:r>
          </w:p>
        </w:tc>
        <w:tc>
          <w:tcPr>
            <w:tcW w:w="3780" w:type="dxa"/>
          </w:tcPr>
          <w:p w14:paraId="0A0B70D5" w14:textId="64EEABD5" w:rsidR="00D530B3" w:rsidRDefault="00D14C8A" w:rsidP="00D530B3">
            <w:pPr>
              <w:spacing w:line="360" w:lineRule="auto"/>
              <w:rPr>
                <w:rFonts w:ascii="Times New Roman" w:hAnsi="Times New Roman" w:cs="Times New Roman"/>
                <w:color w:val="000000"/>
              </w:rPr>
            </w:pPr>
            <w:r>
              <w:rPr>
                <w:rFonts w:ascii="Times New Roman" w:hAnsi="Times New Roman" w:cs="Times New Roman"/>
                <w:color w:val="000000"/>
              </w:rPr>
              <w:t>41° 51' 01.7" N, 123° 54</w:t>
            </w:r>
            <w:proofErr w:type="gramStart"/>
            <w:r>
              <w:rPr>
                <w:rFonts w:ascii="Times New Roman" w:hAnsi="Times New Roman" w:cs="Times New Roman"/>
                <w:color w:val="000000"/>
              </w:rPr>
              <w:t>'  2</w:t>
            </w:r>
            <w:r w:rsidRPr="00D14C8A">
              <w:rPr>
                <w:rFonts w:ascii="Times New Roman" w:hAnsi="Times New Roman" w:cs="Times New Roman"/>
                <w:color w:val="000000"/>
              </w:rPr>
              <w:t>7.6</w:t>
            </w:r>
            <w:proofErr w:type="gramEnd"/>
            <w:r w:rsidRPr="00D14C8A">
              <w:rPr>
                <w:rFonts w:ascii="Times New Roman" w:hAnsi="Times New Roman" w:cs="Times New Roman"/>
                <w:color w:val="000000"/>
              </w:rPr>
              <w:t>"</w:t>
            </w:r>
            <w:r>
              <w:rPr>
                <w:rFonts w:ascii="Times New Roman" w:hAnsi="Times New Roman" w:cs="Times New Roman"/>
                <w:color w:val="000000"/>
              </w:rPr>
              <w:t xml:space="preserve"> </w:t>
            </w:r>
            <w:r w:rsidRPr="00D14C8A">
              <w:rPr>
                <w:rFonts w:ascii="Times New Roman" w:hAnsi="Times New Roman" w:cs="Times New Roman"/>
                <w:color w:val="000000"/>
              </w:rPr>
              <w:t>W</w:t>
            </w:r>
          </w:p>
        </w:tc>
        <w:tc>
          <w:tcPr>
            <w:tcW w:w="1440" w:type="dxa"/>
          </w:tcPr>
          <w:p w14:paraId="73F43FA4" w14:textId="2A411081" w:rsidR="00D530B3" w:rsidRDefault="007B3482" w:rsidP="00D530B3">
            <w:pPr>
              <w:spacing w:line="360" w:lineRule="auto"/>
              <w:rPr>
                <w:rFonts w:ascii="Times New Roman" w:hAnsi="Times New Roman" w:cs="Times New Roman"/>
                <w:color w:val="000000"/>
              </w:rPr>
            </w:pPr>
            <w:r>
              <w:rPr>
                <w:rFonts w:ascii="Times New Roman" w:hAnsi="Times New Roman" w:cs="Times New Roman"/>
                <w:color w:val="000000"/>
              </w:rPr>
              <w:t>No Voucher</w:t>
            </w:r>
          </w:p>
        </w:tc>
        <w:tc>
          <w:tcPr>
            <w:tcW w:w="1284" w:type="dxa"/>
          </w:tcPr>
          <w:p w14:paraId="7C3A737B" w14:textId="5FC88788"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1B30AEC1" w14:textId="77777777" w:rsidTr="00D14C8A">
        <w:tc>
          <w:tcPr>
            <w:tcW w:w="1268" w:type="dxa"/>
          </w:tcPr>
          <w:p w14:paraId="6A878561"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w:t>
            </w:r>
          </w:p>
        </w:tc>
        <w:tc>
          <w:tcPr>
            <w:tcW w:w="2260" w:type="dxa"/>
          </w:tcPr>
          <w:p w14:paraId="6C14D86A"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Six Rivers NF</w:t>
            </w:r>
          </w:p>
        </w:tc>
        <w:tc>
          <w:tcPr>
            <w:tcW w:w="3780" w:type="dxa"/>
          </w:tcPr>
          <w:p w14:paraId="76BF5636"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55’ 19.7” N, 123º 52’ 04.2” W</w:t>
            </w:r>
          </w:p>
        </w:tc>
        <w:tc>
          <w:tcPr>
            <w:tcW w:w="1440" w:type="dxa"/>
          </w:tcPr>
          <w:p w14:paraId="255B51A0"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120577</w:t>
            </w:r>
          </w:p>
        </w:tc>
        <w:tc>
          <w:tcPr>
            <w:tcW w:w="1284" w:type="dxa"/>
          </w:tcPr>
          <w:p w14:paraId="3B573247"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37A455BD" w14:textId="77777777" w:rsidTr="00D14C8A">
        <w:trPr>
          <w:trHeight w:val="396"/>
        </w:trPr>
        <w:tc>
          <w:tcPr>
            <w:tcW w:w="1268" w:type="dxa"/>
          </w:tcPr>
          <w:p w14:paraId="35ACD73D"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5</w:t>
            </w:r>
          </w:p>
        </w:tc>
        <w:tc>
          <w:tcPr>
            <w:tcW w:w="2260" w:type="dxa"/>
          </w:tcPr>
          <w:p w14:paraId="42CA10AF"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Six Rivers NF</w:t>
            </w:r>
          </w:p>
        </w:tc>
        <w:tc>
          <w:tcPr>
            <w:tcW w:w="3780" w:type="dxa"/>
          </w:tcPr>
          <w:p w14:paraId="5CEED507"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53’ 34.3” N, 123º 51’ 51.8” W</w:t>
            </w:r>
          </w:p>
        </w:tc>
        <w:tc>
          <w:tcPr>
            <w:tcW w:w="1440" w:type="dxa"/>
          </w:tcPr>
          <w:p w14:paraId="516F4402"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120572</w:t>
            </w:r>
          </w:p>
        </w:tc>
        <w:tc>
          <w:tcPr>
            <w:tcW w:w="1284" w:type="dxa"/>
          </w:tcPr>
          <w:p w14:paraId="3490F218"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6FFEF427" w14:textId="77777777" w:rsidTr="00D14C8A">
        <w:tc>
          <w:tcPr>
            <w:tcW w:w="1268" w:type="dxa"/>
          </w:tcPr>
          <w:p w14:paraId="367A1764"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6</w:t>
            </w:r>
          </w:p>
        </w:tc>
        <w:tc>
          <w:tcPr>
            <w:tcW w:w="2260" w:type="dxa"/>
          </w:tcPr>
          <w:p w14:paraId="04E0281B"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Six Rivers NF</w:t>
            </w:r>
          </w:p>
        </w:tc>
        <w:tc>
          <w:tcPr>
            <w:tcW w:w="3780" w:type="dxa"/>
          </w:tcPr>
          <w:p w14:paraId="266F3FF1"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52’ 22.6” N, 123º 53’ 07.5” W</w:t>
            </w:r>
          </w:p>
        </w:tc>
        <w:tc>
          <w:tcPr>
            <w:tcW w:w="1440" w:type="dxa"/>
          </w:tcPr>
          <w:p w14:paraId="14F4D9DE"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120569</w:t>
            </w:r>
          </w:p>
        </w:tc>
        <w:tc>
          <w:tcPr>
            <w:tcW w:w="1284" w:type="dxa"/>
          </w:tcPr>
          <w:p w14:paraId="1056E0E9"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1929EBF9" w14:textId="77777777" w:rsidTr="00D14C8A">
        <w:tc>
          <w:tcPr>
            <w:tcW w:w="1268" w:type="dxa"/>
          </w:tcPr>
          <w:p w14:paraId="22E96E23"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lastRenderedPageBreak/>
              <w:t>7</w:t>
            </w:r>
          </w:p>
        </w:tc>
        <w:tc>
          <w:tcPr>
            <w:tcW w:w="2260" w:type="dxa"/>
          </w:tcPr>
          <w:p w14:paraId="7032F2D4"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Six Rivers NF</w:t>
            </w:r>
          </w:p>
        </w:tc>
        <w:tc>
          <w:tcPr>
            <w:tcW w:w="3780" w:type="dxa"/>
          </w:tcPr>
          <w:p w14:paraId="6D9A9F1B"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51’ 22.6” N, 123º 54’ 04.7” W</w:t>
            </w:r>
          </w:p>
        </w:tc>
        <w:tc>
          <w:tcPr>
            <w:tcW w:w="1440" w:type="dxa"/>
          </w:tcPr>
          <w:p w14:paraId="5FD6C4D2"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120575</w:t>
            </w:r>
          </w:p>
        </w:tc>
        <w:tc>
          <w:tcPr>
            <w:tcW w:w="1284" w:type="dxa"/>
          </w:tcPr>
          <w:p w14:paraId="4D49896D"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530B3" w14:paraId="079452C6" w14:textId="77777777" w:rsidTr="00D14C8A">
        <w:tc>
          <w:tcPr>
            <w:tcW w:w="1268" w:type="dxa"/>
          </w:tcPr>
          <w:p w14:paraId="7CC0060C" w14:textId="28C695CA"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8</w:t>
            </w:r>
          </w:p>
        </w:tc>
        <w:tc>
          <w:tcPr>
            <w:tcW w:w="2260" w:type="dxa"/>
          </w:tcPr>
          <w:p w14:paraId="6DB4EC06" w14:textId="756766BC"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Plumas NF</w:t>
            </w:r>
          </w:p>
        </w:tc>
        <w:tc>
          <w:tcPr>
            <w:tcW w:w="3780" w:type="dxa"/>
          </w:tcPr>
          <w:p w14:paraId="50CF9126" w14:textId="503F9E0E"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40º 00’ 46.9” N, 121º 07’ 35.6” W</w:t>
            </w:r>
          </w:p>
        </w:tc>
        <w:tc>
          <w:tcPr>
            <w:tcW w:w="1440" w:type="dxa"/>
          </w:tcPr>
          <w:p w14:paraId="46003918" w14:textId="75F12F6D" w:rsidR="00D530B3" w:rsidRDefault="00A11BCC" w:rsidP="00D530B3">
            <w:pPr>
              <w:spacing w:line="360" w:lineRule="auto"/>
              <w:rPr>
                <w:rFonts w:ascii="Times New Roman" w:hAnsi="Times New Roman" w:cs="Times New Roman"/>
                <w:color w:val="000000"/>
              </w:rPr>
            </w:pPr>
            <w:r>
              <w:rPr>
                <w:rFonts w:ascii="Times New Roman" w:hAnsi="Times New Roman" w:cs="Times New Roman"/>
                <w:color w:val="000000"/>
              </w:rPr>
              <w:t>No Voucher</w:t>
            </w:r>
          </w:p>
        </w:tc>
        <w:tc>
          <w:tcPr>
            <w:tcW w:w="1284" w:type="dxa"/>
          </w:tcPr>
          <w:p w14:paraId="119B22D7" w14:textId="7F5EAF8E"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530B3" w14:paraId="1E68F5AE" w14:textId="77777777" w:rsidTr="00D14C8A">
        <w:tc>
          <w:tcPr>
            <w:tcW w:w="1268" w:type="dxa"/>
          </w:tcPr>
          <w:p w14:paraId="6286DEED" w14:textId="4AB4E851"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9</w:t>
            </w:r>
          </w:p>
        </w:tc>
        <w:tc>
          <w:tcPr>
            <w:tcW w:w="2260" w:type="dxa"/>
          </w:tcPr>
          <w:p w14:paraId="6B2309DB" w14:textId="1ADD25D2"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Plumas NF</w:t>
            </w:r>
          </w:p>
        </w:tc>
        <w:tc>
          <w:tcPr>
            <w:tcW w:w="3780" w:type="dxa"/>
          </w:tcPr>
          <w:p w14:paraId="3A3DF5A5" w14:textId="0F38EA71"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40º 00’ 47.8” N, 121º 07’ 34.7” W</w:t>
            </w:r>
          </w:p>
        </w:tc>
        <w:tc>
          <w:tcPr>
            <w:tcW w:w="1440" w:type="dxa"/>
          </w:tcPr>
          <w:p w14:paraId="760581BF" w14:textId="40B56CEC" w:rsidR="00D530B3" w:rsidRDefault="00A11BCC" w:rsidP="00D530B3">
            <w:pPr>
              <w:spacing w:line="360" w:lineRule="auto"/>
              <w:rPr>
                <w:rFonts w:ascii="Times New Roman" w:hAnsi="Times New Roman" w:cs="Times New Roman"/>
                <w:color w:val="000000"/>
              </w:rPr>
            </w:pPr>
            <w:r>
              <w:rPr>
                <w:rFonts w:ascii="Times New Roman" w:hAnsi="Times New Roman" w:cs="Times New Roman"/>
                <w:color w:val="000000"/>
              </w:rPr>
              <w:t>No Voucher</w:t>
            </w:r>
          </w:p>
        </w:tc>
        <w:tc>
          <w:tcPr>
            <w:tcW w:w="1284" w:type="dxa"/>
          </w:tcPr>
          <w:p w14:paraId="4C4F6F2D" w14:textId="6E81E9B2"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530B3" w14:paraId="0FF79973" w14:textId="77777777" w:rsidTr="00D14C8A">
        <w:tc>
          <w:tcPr>
            <w:tcW w:w="1268" w:type="dxa"/>
          </w:tcPr>
          <w:p w14:paraId="2272158F" w14:textId="19414B1D"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10</w:t>
            </w:r>
          </w:p>
        </w:tc>
        <w:tc>
          <w:tcPr>
            <w:tcW w:w="2260" w:type="dxa"/>
          </w:tcPr>
          <w:p w14:paraId="0DB1D995" w14:textId="3100B5F1"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Plumas NF</w:t>
            </w:r>
          </w:p>
        </w:tc>
        <w:tc>
          <w:tcPr>
            <w:tcW w:w="3780" w:type="dxa"/>
          </w:tcPr>
          <w:p w14:paraId="7AF4D94E" w14:textId="3B92CDF8" w:rsidR="00D530B3" w:rsidRDefault="00520E69" w:rsidP="00D530B3">
            <w:pPr>
              <w:spacing w:line="360" w:lineRule="auto"/>
              <w:rPr>
                <w:rFonts w:ascii="Times New Roman" w:hAnsi="Times New Roman" w:cs="Times New Roman"/>
                <w:color w:val="000000"/>
              </w:rPr>
            </w:pPr>
            <w:r>
              <w:rPr>
                <w:rFonts w:ascii="Times New Roman" w:hAnsi="Times New Roman" w:cs="Times New Roman"/>
                <w:color w:val="000000"/>
              </w:rPr>
              <w:t xml:space="preserve">40º </w:t>
            </w:r>
            <w:r w:rsidRPr="00520E69">
              <w:rPr>
                <w:rFonts w:ascii="Times New Roman" w:hAnsi="Times New Roman" w:cs="Times New Roman"/>
                <w:color w:val="000000"/>
              </w:rPr>
              <w:t>00</w:t>
            </w:r>
            <w:proofErr w:type="gramStart"/>
            <w:r w:rsidRPr="00520E69">
              <w:rPr>
                <w:rFonts w:ascii="Times New Roman" w:hAnsi="Times New Roman" w:cs="Times New Roman"/>
                <w:color w:val="000000"/>
              </w:rPr>
              <w:t>'</w:t>
            </w:r>
            <w:r>
              <w:rPr>
                <w:rFonts w:ascii="Times New Roman" w:hAnsi="Times New Roman" w:cs="Times New Roman"/>
                <w:color w:val="000000"/>
              </w:rPr>
              <w:t xml:space="preserve">  </w:t>
            </w:r>
            <w:r w:rsidRPr="00520E69">
              <w:rPr>
                <w:rFonts w:ascii="Times New Roman" w:hAnsi="Times New Roman" w:cs="Times New Roman"/>
                <w:color w:val="000000"/>
              </w:rPr>
              <w:t>06.2</w:t>
            </w:r>
            <w:proofErr w:type="gramEnd"/>
            <w:r w:rsidRPr="00520E69">
              <w:rPr>
                <w:rFonts w:ascii="Times New Roman" w:hAnsi="Times New Roman" w:cs="Times New Roman"/>
                <w:color w:val="000000"/>
              </w:rPr>
              <w:t>"</w:t>
            </w:r>
            <w:r>
              <w:rPr>
                <w:rFonts w:ascii="Times New Roman" w:hAnsi="Times New Roman" w:cs="Times New Roman"/>
                <w:color w:val="000000"/>
              </w:rPr>
              <w:t xml:space="preserve"> </w:t>
            </w:r>
            <w:r w:rsidRPr="00520E69">
              <w:rPr>
                <w:rFonts w:ascii="Times New Roman" w:hAnsi="Times New Roman" w:cs="Times New Roman"/>
                <w:color w:val="000000"/>
              </w:rPr>
              <w:t>N</w:t>
            </w:r>
            <w:r>
              <w:rPr>
                <w:rFonts w:ascii="Times New Roman" w:hAnsi="Times New Roman" w:cs="Times New Roman"/>
                <w:color w:val="000000"/>
              </w:rPr>
              <w:t>,</w:t>
            </w:r>
            <w:r w:rsidRPr="00520E69">
              <w:rPr>
                <w:rFonts w:ascii="Times New Roman" w:hAnsi="Times New Roman" w:cs="Times New Roman"/>
                <w:color w:val="000000"/>
              </w:rPr>
              <w:t xml:space="preserve"> 120°</w:t>
            </w:r>
            <w:r>
              <w:rPr>
                <w:rFonts w:ascii="Times New Roman" w:hAnsi="Times New Roman" w:cs="Times New Roman"/>
                <w:color w:val="000000"/>
              </w:rPr>
              <w:t xml:space="preserve"> 58' 4</w:t>
            </w:r>
            <w:r w:rsidRPr="00520E69">
              <w:rPr>
                <w:rFonts w:ascii="Times New Roman" w:hAnsi="Times New Roman" w:cs="Times New Roman"/>
                <w:color w:val="000000"/>
              </w:rPr>
              <w:t>3.3"</w:t>
            </w:r>
            <w:r>
              <w:rPr>
                <w:rFonts w:ascii="Times New Roman" w:hAnsi="Times New Roman" w:cs="Times New Roman"/>
                <w:color w:val="000000"/>
              </w:rPr>
              <w:t xml:space="preserve"> </w:t>
            </w:r>
            <w:r w:rsidRPr="00520E69">
              <w:rPr>
                <w:rFonts w:ascii="Times New Roman" w:hAnsi="Times New Roman" w:cs="Times New Roman"/>
                <w:color w:val="000000"/>
              </w:rPr>
              <w:t>W</w:t>
            </w:r>
          </w:p>
        </w:tc>
        <w:tc>
          <w:tcPr>
            <w:tcW w:w="1440" w:type="dxa"/>
          </w:tcPr>
          <w:p w14:paraId="1E417DAC" w14:textId="0B206B2F" w:rsidR="00D530B3" w:rsidRDefault="00A11BCC" w:rsidP="00D530B3">
            <w:pPr>
              <w:spacing w:line="360" w:lineRule="auto"/>
              <w:rPr>
                <w:rFonts w:ascii="Times New Roman" w:hAnsi="Times New Roman" w:cs="Times New Roman"/>
                <w:color w:val="000000"/>
              </w:rPr>
            </w:pPr>
            <w:r>
              <w:rPr>
                <w:rFonts w:ascii="Times New Roman" w:hAnsi="Times New Roman" w:cs="Times New Roman"/>
                <w:color w:val="000000"/>
              </w:rPr>
              <w:t>No Voucher</w:t>
            </w:r>
          </w:p>
        </w:tc>
        <w:tc>
          <w:tcPr>
            <w:tcW w:w="1284" w:type="dxa"/>
          </w:tcPr>
          <w:p w14:paraId="517EFE88" w14:textId="08EF4F79"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0FD47FA0" w14:textId="77777777" w:rsidTr="00D14C8A">
        <w:tc>
          <w:tcPr>
            <w:tcW w:w="1268" w:type="dxa"/>
          </w:tcPr>
          <w:p w14:paraId="784E6CF8"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11</w:t>
            </w:r>
          </w:p>
        </w:tc>
        <w:tc>
          <w:tcPr>
            <w:tcW w:w="2260" w:type="dxa"/>
          </w:tcPr>
          <w:p w14:paraId="73B76B2A"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Shasta-Trinity NF</w:t>
            </w:r>
          </w:p>
        </w:tc>
        <w:tc>
          <w:tcPr>
            <w:tcW w:w="3780" w:type="dxa"/>
          </w:tcPr>
          <w:p w14:paraId="5E971AE0"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18’ 48.5” N, 122º 25’ 18.6” W</w:t>
            </w:r>
          </w:p>
        </w:tc>
        <w:tc>
          <w:tcPr>
            <w:tcW w:w="1440" w:type="dxa"/>
          </w:tcPr>
          <w:p w14:paraId="65EEDD83"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120574</w:t>
            </w:r>
          </w:p>
        </w:tc>
        <w:tc>
          <w:tcPr>
            <w:tcW w:w="1284" w:type="dxa"/>
          </w:tcPr>
          <w:p w14:paraId="17B4D823"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6309B6FC" w14:textId="77777777" w:rsidTr="00D14C8A">
        <w:tc>
          <w:tcPr>
            <w:tcW w:w="1268" w:type="dxa"/>
          </w:tcPr>
          <w:p w14:paraId="6630C67C"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w:t>
            </w:r>
          </w:p>
        </w:tc>
        <w:tc>
          <w:tcPr>
            <w:tcW w:w="2260" w:type="dxa"/>
          </w:tcPr>
          <w:p w14:paraId="783B6713"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Shasta-Trinity NF</w:t>
            </w:r>
          </w:p>
        </w:tc>
        <w:tc>
          <w:tcPr>
            <w:tcW w:w="3780" w:type="dxa"/>
          </w:tcPr>
          <w:p w14:paraId="19EE308D"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24’ 23.5” N, 122º 31’ 20.0” W</w:t>
            </w:r>
          </w:p>
        </w:tc>
        <w:tc>
          <w:tcPr>
            <w:tcW w:w="1440" w:type="dxa"/>
          </w:tcPr>
          <w:p w14:paraId="61C95362"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120579</w:t>
            </w:r>
          </w:p>
        </w:tc>
        <w:tc>
          <w:tcPr>
            <w:tcW w:w="1284" w:type="dxa"/>
          </w:tcPr>
          <w:p w14:paraId="0390BF5B"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75F0F15F" w14:textId="77777777" w:rsidTr="00D14C8A">
        <w:tc>
          <w:tcPr>
            <w:tcW w:w="1268" w:type="dxa"/>
          </w:tcPr>
          <w:p w14:paraId="06BDD2D8"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13</w:t>
            </w:r>
          </w:p>
        </w:tc>
        <w:tc>
          <w:tcPr>
            <w:tcW w:w="2260" w:type="dxa"/>
          </w:tcPr>
          <w:p w14:paraId="3B4E4E29"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Shasta-Trinity NF</w:t>
            </w:r>
          </w:p>
        </w:tc>
        <w:tc>
          <w:tcPr>
            <w:tcW w:w="3780" w:type="dxa"/>
          </w:tcPr>
          <w:p w14:paraId="46193C62"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41º 23’ 08.3” N, 122º 32’ 07.1” W</w:t>
            </w:r>
          </w:p>
        </w:tc>
        <w:tc>
          <w:tcPr>
            <w:tcW w:w="1440" w:type="dxa"/>
          </w:tcPr>
          <w:p w14:paraId="512E4C00"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120570</w:t>
            </w:r>
          </w:p>
        </w:tc>
        <w:tc>
          <w:tcPr>
            <w:tcW w:w="1284" w:type="dxa"/>
          </w:tcPr>
          <w:p w14:paraId="78267204"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r w:rsidR="00D14C8A" w14:paraId="48DCD83D" w14:textId="77777777" w:rsidTr="00D14C8A">
        <w:tc>
          <w:tcPr>
            <w:tcW w:w="1268" w:type="dxa"/>
          </w:tcPr>
          <w:p w14:paraId="3768B556" w14:textId="7F861101"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w:t>
            </w:r>
            <w:r w:rsidR="000C3AF9">
              <w:rPr>
                <w:rFonts w:ascii="Times New Roman" w:hAnsi="Times New Roman" w:cs="Times New Roman"/>
                <w:color w:val="000000"/>
              </w:rPr>
              <w:t>4</w:t>
            </w:r>
          </w:p>
        </w:tc>
        <w:tc>
          <w:tcPr>
            <w:tcW w:w="2260" w:type="dxa"/>
          </w:tcPr>
          <w:p w14:paraId="47016667"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Mendocino County</w:t>
            </w:r>
          </w:p>
        </w:tc>
        <w:tc>
          <w:tcPr>
            <w:tcW w:w="3780" w:type="dxa"/>
          </w:tcPr>
          <w:p w14:paraId="1BC2662C"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39º 15’ 12.5” N, 123º 44’ 47.5” W</w:t>
            </w:r>
          </w:p>
        </w:tc>
        <w:tc>
          <w:tcPr>
            <w:tcW w:w="1440" w:type="dxa"/>
          </w:tcPr>
          <w:p w14:paraId="0BD656EB"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120578</w:t>
            </w:r>
          </w:p>
        </w:tc>
        <w:tc>
          <w:tcPr>
            <w:tcW w:w="1284" w:type="dxa"/>
          </w:tcPr>
          <w:p w14:paraId="38D119F0" w14:textId="77777777" w:rsidR="00D530B3" w:rsidRDefault="00D530B3" w:rsidP="00D530B3">
            <w:pPr>
              <w:spacing w:line="360" w:lineRule="auto"/>
              <w:rPr>
                <w:rFonts w:ascii="Times New Roman" w:hAnsi="Times New Roman" w:cs="Times New Roman"/>
                <w:color w:val="000000"/>
              </w:rPr>
            </w:pPr>
            <w:r>
              <w:rPr>
                <w:rFonts w:ascii="Times New Roman" w:hAnsi="Times New Roman" w:cs="Times New Roman"/>
                <w:color w:val="000000"/>
              </w:rPr>
              <w:t>C. Rice</w:t>
            </w:r>
          </w:p>
        </w:tc>
      </w:tr>
    </w:tbl>
    <w:p w14:paraId="4785F640" w14:textId="69413F3C" w:rsidR="00E7388E" w:rsidRPr="005D4FE8" w:rsidRDefault="00E7388E" w:rsidP="001F1D5B">
      <w:pPr>
        <w:spacing w:line="480" w:lineRule="auto"/>
        <w:rPr>
          <w:rFonts w:ascii="Times New Roman" w:hAnsi="Times New Roman" w:cs="Times New Roman"/>
        </w:rPr>
      </w:pPr>
    </w:p>
    <w:p w14:paraId="7F97867D" w14:textId="7A79D990" w:rsidR="00F25C11" w:rsidRPr="0066363A" w:rsidRDefault="00280C21" w:rsidP="001F1D5B">
      <w:pPr>
        <w:spacing w:after="200" w:line="480" w:lineRule="auto"/>
        <w:rPr>
          <w:rFonts w:ascii="Times New Roman" w:hAnsi="Times New Roman" w:cs="Times New Roman"/>
          <w:color w:val="000000"/>
        </w:rPr>
      </w:pPr>
      <w:commentRangeStart w:id="532"/>
      <w:r>
        <w:rPr>
          <w:rFonts w:ascii="Times New Roman" w:hAnsi="Times New Roman" w:cs="Times New Roman"/>
          <w:noProof/>
          <w:color w:val="000000"/>
        </w:rPr>
        <w:lastRenderedPageBreak/>
        <mc:AlternateContent>
          <mc:Choice Requires="wpg">
            <w:drawing>
              <wp:anchor distT="0" distB="0" distL="114300" distR="114300" simplePos="0" relativeHeight="251660288" behindDoc="0" locked="0" layoutInCell="1" allowOverlap="1" wp14:anchorId="1724FD37" wp14:editId="26ADF417">
                <wp:simplePos x="0" y="0"/>
                <wp:positionH relativeFrom="column">
                  <wp:posOffset>-53340</wp:posOffset>
                </wp:positionH>
                <wp:positionV relativeFrom="paragraph">
                  <wp:posOffset>25400</wp:posOffset>
                </wp:positionV>
                <wp:extent cx="6262370" cy="5904865"/>
                <wp:effectExtent l="0" t="25400" r="36830" b="13335"/>
                <wp:wrapSquare wrapText="bothSides"/>
                <wp:docPr id="16" name="Group 16"/>
                <wp:cNvGraphicFramePr/>
                <a:graphic xmlns:a="http://schemas.openxmlformats.org/drawingml/2006/main">
                  <a:graphicData uri="http://schemas.microsoft.com/office/word/2010/wordprocessingGroup">
                    <wpg:wgp>
                      <wpg:cNvGrpSpPr/>
                      <wpg:grpSpPr>
                        <a:xfrm>
                          <a:off x="0" y="0"/>
                          <a:ext cx="6262370" cy="5904865"/>
                          <a:chOff x="0" y="0"/>
                          <a:chExt cx="6262947" cy="7047346"/>
                        </a:xfrm>
                      </wpg:grpSpPr>
                      <wpg:grpSp>
                        <wpg:cNvPr id="15" name="Group 15"/>
                        <wpg:cNvGrpSpPr/>
                        <wpg:grpSpPr>
                          <a:xfrm>
                            <a:off x="0" y="0"/>
                            <a:ext cx="6240953" cy="3583940"/>
                            <a:chOff x="0" y="0"/>
                            <a:chExt cx="6240953" cy="3583940"/>
                          </a:xfrm>
                        </wpg:grpSpPr>
                        <pic:pic xmlns:pic="http://schemas.openxmlformats.org/drawingml/2006/picture">
                          <pic:nvPicPr>
                            <pic:cNvPr id="3" name="Picture 3" descr="Screen%20Shot%202020-03-02%20at%2010.24.03%20AM.png"/>
                            <pic:cNvPicPr>
                              <a:picLocks noChangeAspect="1"/>
                            </pic:cNvPicPr>
                          </pic:nvPicPr>
                          <pic:blipFill rotWithShape="1">
                            <a:blip r:embed="rId22">
                              <a:extLst>
                                <a:ext uri="{28A0092B-C50C-407E-A947-70E740481C1C}">
                                  <a14:useLocalDpi xmlns:a14="http://schemas.microsoft.com/office/drawing/2010/main" val="0"/>
                                </a:ext>
                              </a:extLst>
                            </a:blip>
                            <a:srcRect l="15502" t="10677" r="912" b="19495"/>
                            <a:stretch/>
                          </pic:blipFill>
                          <pic:spPr bwMode="auto">
                            <a:xfrm>
                              <a:off x="55418" y="0"/>
                              <a:ext cx="6185535" cy="3583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8" name="Text Box 8"/>
                          <wps:cNvSpPr txBox="1"/>
                          <wps:spPr>
                            <a:xfrm>
                              <a:off x="0" y="36946"/>
                              <a:ext cx="381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A0C267" w14:textId="27269216" w:rsidR="00B20F32" w:rsidRPr="00982E62" w:rsidRDefault="00B20F32">
                                <w:pPr>
                                  <w:rPr>
                                    <w:rFonts w:ascii="Arial" w:hAnsi="Arial" w:cs="Arial"/>
                                    <w:b/>
                                    <w:sz w:val="28"/>
                                  </w:rPr>
                                </w:pPr>
                                <w:r w:rsidRPr="00982E62">
                                  <w:rPr>
                                    <w:rFonts w:ascii="Arial" w:hAnsi="Arial" w:cs="Arial"/>
                                    <w:b/>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oup 14"/>
                        <wpg:cNvGrpSpPr/>
                        <wpg:grpSpPr>
                          <a:xfrm>
                            <a:off x="73891" y="3592946"/>
                            <a:ext cx="6189056" cy="3454400"/>
                            <a:chOff x="0" y="0"/>
                            <a:chExt cx="6189056" cy="3454400"/>
                          </a:xfrm>
                        </wpg:grpSpPr>
                        <pic:pic xmlns:pic="http://schemas.openxmlformats.org/drawingml/2006/picture">
                          <pic:nvPicPr>
                            <pic:cNvPr id="6" name="Picture 6" descr="Screen%20Shot%202020-03-02%20at%2010.27.31%20AM.png"/>
                            <pic:cNvPicPr>
                              <a:picLocks/>
                            </pic:cNvPicPr>
                          </pic:nvPicPr>
                          <pic:blipFill rotWithShape="1">
                            <a:blip r:embed="rId23" cstate="print">
                              <a:extLst>
                                <a:ext uri="{28A0092B-C50C-407E-A947-70E740481C1C}">
                                  <a14:useLocalDpi xmlns:a14="http://schemas.microsoft.com/office/drawing/2010/main" val="0"/>
                                </a:ext>
                              </a:extLst>
                            </a:blip>
                            <a:srcRect l="29657" t="11446" r="5681" b="58421"/>
                            <a:stretch/>
                          </pic:blipFill>
                          <pic:spPr bwMode="auto">
                            <a:xfrm>
                              <a:off x="2549236" y="0"/>
                              <a:ext cx="3637915" cy="1003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5" name="Picture 5" descr="Screen%20Shot%202020-03-02%20at%2010.27.55%20AM.png"/>
                            <pic:cNvPicPr>
                              <a:picLocks noChangeAspect="1"/>
                            </pic:cNvPicPr>
                          </pic:nvPicPr>
                          <pic:blipFill rotWithShape="1">
                            <a:blip r:embed="rId24" cstate="print">
                              <a:extLst>
                                <a:ext uri="{28A0092B-C50C-407E-A947-70E740481C1C}">
                                  <a14:useLocalDpi xmlns:a14="http://schemas.microsoft.com/office/drawing/2010/main" val="0"/>
                                </a:ext>
                              </a:extLst>
                            </a:blip>
                            <a:srcRect l="11534" t="8182" r="26422" b="22465"/>
                            <a:stretch/>
                          </pic:blipFill>
                          <pic:spPr bwMode="auto">
                            <a:xfrm>
                              <a:off x="2549236" y="1016000"/>
                              <a:ext cx="3639820" cy="2438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 name="Picture 4" descr="Screen%20Shot%202020-03-02%20at%2010.28.19%20AM.png"/>
                            <pic:cNvPicPr>
                              <a:picLocks noChangeAspect="1"/>
                            </pic:cNvPicPr>
                          </pic:nvPicPr>
                          <pic:blipFill rotWithShape="1">
                            <a:blip r:embed="rId25" cstate="print">
                              <a:extLst>
                                <a:ext uri="{28A0092B-C50C-407E-A947-70E740481C1C}">
                                  <a14:useLocalDpi xmlns:a14="http://schemas.microsoft.com/office/drawing/2010/main" val="0"/>
                                </a:ext>
                              </a:extLst>
                            </a:blip>
                            <a:srcRect l="11753" t="5354" r="22008" b="13958"/>
                            <a:stretch/>
                          </pic:blipFill>
                          <pic:spPr bwMode="auto">
                            <a:xfrm>
                              <a:off x="0" y="0"/>
                              <a:ext cx="2560320" cy="3453130"/>
                            </a:xfrm>
                            <a:prstGeom prst="rect">
                              <a:avLst/>
                            </a:prstGeom>
                            <a:noFill/>
                            <a:ln>
                              <a:solidFill>
                                <a:schemeClr val="tx1"/>
                              </a:solidFill>
                            </a:ln>
                            <a:extLst>
                              <a:ext uri="{53640926-AAD7-44D8-BBD7-CCE9431645EC}">
                                <a14:shadowObscured xmlns:a14="http://schemas.microsoft.com/office/drawing/2010/main"/>
                              </a:ext>
                            </a:extLst>
                          </pic:spPr>
                        </pic:pic>
                        <wps:wsp>
                          <wps:cNvPr id="9" name="Text Box 9"/>
                          <wps:cNvSpPr txBox="1"/>
                          <wps:spPr>
                            <a:xfrm>
                              <a:off x="0" y="9236"/>
                              <a:ext cx="381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F895FE" w14:textId="77DE106A" w:rsidR="00B20F32" w:rsidRPr="00982E62" w:rsidRDefault="00B20F32" w:rsidP="00982E62">
                                <w:pPr>
                                  <w:rPr>
                                    <w:rFonts w:ascii="Arial" w:hAnsi="Arial" w:cs="Arial"/>
                                    <w:b/>
                                    <w:sz w:val="28"/>
                                  </w:rPr>
                                </w:pPr>
                                <w:r>
                                  <w:rPr>
                                    <w:rFonts w:ascii="Arial" w:hAnsi="Arial" w:cs="Arial"/>
                                    <w:b/>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2586182" y="9236"/>
                              <a:ext cx="381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CD1DF" w14:textId="784430F6" w:rsidR="00B20F32" w:rsidRPr="00982E62" w:rsidRDefault="00B20F32" w:rsidP="00982E62">
                                <w:pPr>
                                  <w:rPr>
                                    <w:rFonts w:ascii="Arial" w:hAnsi="Arial" w:cs="Arial"/>
                                    <w:b/>
                                    <w:sz w:val="28"/>
                                  </w:rPr>
                                </w:pPr>
                                <w:r>
                                  <w:rPr>
                                    <w:rFonts w:ascii="Arial" w:hAnsi="Arial" w:cs="Arial"/>
                                    <w:b/>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2586182" y="1043709"/>
                              <a:ext cx="381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7FDEE" w14:textId="13D11F89" w:rsidR="00B20F32" w:rsidRPr="00982E62" w:rsidRDefault="00B20F32" w:rsidP="00982E62">
                                <w:pPr>
                                  <w:rPr>
                                    <w:rFonts w:ascii="Arial" w:hAnsi="Arial" w:cs="Arial"/>
                                    <w:b/>
                                    <w:sz w:val="28"/>
                                  </w:rPr>
                                </w:pPr>
                                <w:r>
                                  <w:rPr>
                                    <w:rFonts w:ascii="Arial" w:hAnsi="Arial" w:cs="Arial"/>
                                    <w:b/>
                                    <w:sz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724FD37" id="Group 16" o:spid="_x0000_s1037" style="position:absolute;margin-left:-4.2pt;margin-top:2pt;width:493.1pt;height:464.95pt;z-index:251660288;mso-position-horizontal-relative:text;mso-position-vertical-relative:text;mso-height-relative:margin" coordsize="62629,7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">
                <v:group id="Group 15" o:spid="_x0000_s1038" style="position:absolute;width:62409;height:35839" coordsize="62409,3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3" o:spid="_x0000_s1039" type="#_x0000_t75" alt="Screen%20Shot%202020-03-02%20at%2010.24.03%20AM.png" style="position:absolute;left:554;width:61855;height:35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" stroked="t" strokecolor="windowText">
                    <v:stroke joinstyle="round"/>
                    <v:imagedata r:id="rId26" o:title="Screen%20Shot%202020-03-02%20at%2010.24.03%20AM" croptop="6997f" cropbottom="12776f" cropleft="10159f" cropright="598f"/>
                    <v:path arrowok="t"/>
                  </v:shape>
                  <v:shape id="Text Box 8" o:spid="_x0000_s1040" type="#_x0000_t202" style="position:absolute;top:369;width:38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6A0C267" w14:textId="27269216" w:rsidR="00B20F32" w:rsidRPr="00982E62" w:rsidRDefault="00B20F32">
                          <w:pPr>
                            <w:rPr>
                              <w:rFonts w:ascii="Arial" w:hAnsi="Arial" w:cs="Arial"/>
                              <w:b/>
                              <w:sz w:val="28"/>
                            </w:rPr>
                          </w:pPr>
                          <w:r w:rsidRPr="00982E62">
                            <w:rPr>
                              <w:rFonts w:ascii="Arial" w:hAnsi="Arial" w:cs="Arial"/>
                              <w:b/>
                              <w:sz w:val="28"/>
                            </w:rPr>
                            <w:t>A</w:t>
                          </w:r>
                        </w:p>
                      </w:txbxContent>
                    </v:textbox>
                  </v:shape>
                </v:group>
                <v:group id="Group 14" o:spid="_x0000_s1041" style="position:absolute;left:738;top:35929;width:61891;height:34544" coordsize="61890,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6" o:spid="_x0000_s1042" type="#_x0000_t75" alt="Screen%20Shot%202020-03-02%20at%2010.27.31%20AM.png" style="position:absolute;left:25492;width:3637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" stroked="t" strokecolor="windowText">
                    <v:stroke joinstyle="round"/>
                    <v:imagedata r:id="rId27" o:title="Screen%20Shot%202020-03-02%20at%2010.27.31%20AM" croptop="7501f" cropbottom="38287f" cropleft="19436f" cropright="3723f"/>
                    <v:path arrowok="t"/>
                    <o:lock v:ext="edit" aspectratio="f"/>
                  </v:shape>
                  <v:shape id="Picture 5" o:spid="_x0000_s1043" type="#_x0000_t75" alt="Screen%20Shot%202020-03-02%20at%2010.27.55%20AM.png" style="position:absolute;left:25492;top:10160;width:36398;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" stroked="t" strokecolor="windowText">
                    <v:stroke joinstyle="round"/>
                    <v:imagedata r:id="rId28" o:title="Screen%20Shot%202020-03-02%20at%2010.27.55%20AM" croptop="5362f" cropbottom="14723f" cropleft="7559f" cropright="17316f"/>
                    <v:path arrowok="t"/>
                  </v:shape>
                  <v:shape id="Picture 4" o:spid="_x0000_s1044" type="#_x0000_t75" alt="Screen%20Shot%202020-03-02%20at%2010.28.19%20AM.png" style="position:absolute;width:25603;height:34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" stroked="t" strokecolor="black [3213]">
                    <v:imagedata r:id="rId29" o:title="Screen%20Shot%202020-03-02%20at%2010.28.19%20AM" croptop="3509f" cropbottom="9148f" cropleft="7702f" cropright="14423f"/>
                    <v:path arrowok="t"/>
                  </v:shape>
                  <v:shape id="Text Box 9" o:spid="_x0000_s1045" type="#_x0000_t202" style="position:absolute;top:92;width:38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4AF895FE" w14:textId="77DE106A" w:rsidR="00B20F32" w:rsidRPr="00982E62" w:rsidRDefault="00B20F32" w:rsidP="00982E62">
                          <w:pPr>
                            <w:rPr>
                              <w:rFonts w:ascii="Arial" w:hAnsi="Arial" w:cs="Arial"/>
                              <w:b/>
                              <w:sz w:val="28"/>
                            </w:rPr>
                          </w:pPr>
                          <w:r>
                            <w:rPr>
                              <w:rFonts w:ascii="Arial" w:hAnsi="Arial" w:cs="Arial"/>
                              <w:b/>
                              <w:sz w:val="28"/>
                            </w:rPr>
                            <w:t>B</w:t>
                          </w:r>
                        </w:p>
                      </w:txbxContent>
                    </v:textbox>
                  </v:shape>
                  <v:shape id="Text Box 11" o:spid="_x0000_s1046" type="#_x0000_t202" style="position:absolute;left:25861;top:92;width:381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67ACD1DF" w14:textId="784430F6" w:rsidR="00B20F32" w:rsidRPr="00982E62" w:rsidRDefault="00B20F32" w:rsidP="00982E62">
                          <w:pPr>
                            <w:rPr>
                              <w:rFonts w:ascii="Arial" w:hAnsi="Arial" w:cs="Arial"/>
                              <w:b/>
                              <w:sz w:val="28"/>
                            </w:rPr>
                          </w:pPr>
                          <w:r>
                            <w:rPr>
                              <w:rFonts w:ascii="Arial" w:hAnsi="Arial" w:cs="Arial"/>
                              <w:b/>
                              <w:sz w:val="28"/>
                            </w:rPr>
                            <w:t>C</w:t>
                          </w:r>
                        </w:p>
                      </w:txbxContent>
                    </v:textbox>
                  </v:shape>
                  <v:shape id="Text Box 12" o:spid="_x0000_s1047" type="#_x0000_t202" style="position:absolute;left:25861;top:10437;width:381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1877FDEE" w14:textId="13D11F89" w:rsidR="00B20F32" w:rsidRPr="00982E62" w:rsidRDefault="00B20F32" w:rsidP="00982E62">
                          <w:pPr>
                            <w:rPr>
                              <w:rFonts w:ascii="Arial" w:hAnsi="Arial" w:cs="Arial"/>
                              <w:b/>
                              <w:sz w:val="28"/>
                            </w:rPr>
                          </w:pPr>
                          <w:r>
                            <w:rPr>
                              <w:rFonts w:ascii="Arial" w:hAnsi="Arial" w:cs="Arial"/>
                              <w:b/>
                              <w:sz w:val="28"/>
                            </w:rPr>
                            <w:t>D</w:t>
                          </w:r>
                        </w:p>
                      </w:txbxContent>
                    </v:textbox>
                  </v:shape>
                </v:group>
                <w10:wrap type="square"/>
              </v:group>
            </w:pict>
          </mc:Fallback>
        </mc:AlternateContent>
      </w:r>
      <w:r w:rsidR="0066363A">
        <w:rPr>
          <w:rFonts w:ascii="Times New Roman" w:hAnsi="Times New Roman" w:cs="Times New Roman"/>
          <w:color w:val="000000"/>
        </w:rPr>
        <w:t>Figure 3.</w:t>
      </w:r>
      <w:r w:rsidR="0054659A">
        <w:rPr>
          <w:rFonts w:ascii="Times New Roman" w:hAnsi="Times New Roman" w:cs="Times New Roman"/>
          <w:color w:val="000000"/>
        </w:rPr>
        <w:t xml:space="preserve"> Collection </w:t>
      </w:r>
      <w:commentRangeEnd w:id="532"/>
      <w:r w:rsidR="002C7832">
        <w:rPr>
          <w:rStyle w:val="CommentReference"/>
        </w:rPr>
        <w:commentReference w:id="532"/>
      </w:r>
      <w:r w:rsidR="0054659A">
        <w:rPr>
          <w:rFonts w:ascii="Times New Roman" w:hAnsi="Times New Roman" w:cs="Times New Roman"/>
          <w:color w:val="000000"/>
        </w:rPr>
        <w:t>sites</w:t>
      </w:r>
      <w:r w:rsidR="003E118E">
        <w:rPr>
          <w:rFonts w:ascii="Times New Roman" w:hAnsi="Times New Roman" w:cs="Times New Roman"/>
          <w:color w:val="000000"/>
        </w:rPr>
        <w:t>, not to scale</w:t>
      </w:r>
      <w:r w:rsidR="0054659A">
        <w:rPr>
          <w:rFonts w:ascii="Times New Roman" w:hAnsi="Times New Roman" w:cs="Times New Roman"/>
          <w:color w:val="000000"/>
        </w:rPr>
        <w:t>. Each spot indicates a population in which tissue samples were collected.</w:t>
      </w:r>
      <w:r w:rsidR="0066363A">
        <w:rPr>
          <w:rFonts w:ascii="Times New Roman" w:hAnsi="Times New Roman" w:cs="Times New Roman"/>
          <w:color w:val="000000"/>
        </w:rPr>
        <w:t xml:space="preserve"> </w:t>
      </w:r>
      <w:r w:rsidR="0054659A">
        <w:rPr>
          <w:rFonts w:ascii="Times New Roman" w:hAnsi="Times New Roman" w:cs="Times New Roman"/>
          <w:color w:val="000000"/>
        </w:rPr>
        <w:t xml:space="preserve">20 individuals were collected from each site, with the exception of the Mendocino isolate due to low population size. </w:t>
      </w:r>
      <w:r w:rsidR="00DA6725">
        <w:rPr>
          <w:rFonts w:ascii="Times New Roman" w:hAnsi="Times New Roman" w:cs="Times New Roman"/>
          <w:color w:val="000000"/>
        </w:rPr>
        <w:t xml:space="preserve">(A) Map showing an overview of collections sites throughout Northern California. (B) Collection sites within the Shasta-Trinity National Forest region. (C) Collection sites within the Plumas National Forest region. (D) Collection sites within the Six-Rivers National Forest region. </w:t>
      </w:r>
      <w:r w:rsidR="0066363A">
        <w:rPr>
          <w:rFonts w:ascii="Times New Roman" w:hAnsi="Times New Roman" w:cs="Times New Roman"/>
          <w:color w:val="000000"/>
        </w:rPr>
        <w:t xml:space="preserve">Satellite and mapping data © Google 2020. Google and the Google logo are registered trademarks of Google LLC, used with permission. </w:t>
      </w:r>
    </w:p>
    <w:p w14:paraId="5E9304FE" w14:textId="61B3E522" w:rsidR="00E7388E" w:rsidRPr="0085502D" w:rsidRDefault="00E7388E" w:rsidP="00E7388E">
      <w:pPr>
        <w:spacing w:after="200" w:line="480" w:lineRule="auto"/>
        <w:outlineLvl w:val="0"/>
        <w:rPr>
          <w:rFonts w:ascii="Times New Roman" w:hAnsi="Times New Roman" w:cs="Times New Roman"/>
          <w:u w:val="single"/>
        </w:rPr>
      </w:pPr>
      <w:r w:rsidRPr="008F53DC">
        <w:rPr>
          <w:rFonts w:ascii="Times New Roman" w:hAnsi="Times New Roman" w:cs="Times New Roman"/>
          <w:color w:val="000000"/>
          <w:u w:val="single"/>
        </w:rPr>
        <w:lastRenderedPageBreak/>
        <w:t xml:space="preserve">DNA </w:t>
      </w:r>
      <w:r w:rsidR="005E2039">
        <w:rPr>
          <w:rFonts w:ascii="Times New Roman" w:hAnsi="Times New Roman" w:cs="Times New Roman"/>
          <w:color w:val="000000"/>
          <w:u w:val="single"/>
        </w:rPr>
        <w:t xml:space="preserve">Extractions &amp; RAD </w:t>
      </w:r>
      <w:r w:rsidRPr="008F53DC">
        <w:rPr>
          <w:rFonts w:ascii="Times New Roman" w:hAnsi="Times New Roman" w:cs="Times New Roman"/>
          <w:color w:val="000000"/>
          <w:u w:val="single"/>
        </w:rPr>
        <w:t>Analysis</w:t>
      </w:r>
    </w:p>
    <w:p w14:paraId="493374E4" w14:textId="5A81C95F" w:rsidR="00E7388E" w:rsidDel="002C7832" w:rsidRDefault="00E7388E">
      <w:pPr>
        <w:spacing w:line="480" w:lineRule="auto"/>
        <w:rPr>
          <w:del w:id="533" w:author="Hemstrom, William Beryl" w:date="2023-01-20T17:23:00Z"/>
          <w:rFonts w:ascii="Times New Roman" w:hAnsi="Times New Roman" w:cs="Times New Roman"/>
          <w:color w:val="000000"/>
        </w:rPr>
      </w:pPr>
      <w:r w:rsidRPr="005D4FE8">
        <w:rPr>
          <w:rFonts w:ascii="Times New Roman" w:hAnsi="Times New Roman" w:cs="Times New Roman"/>
          <w:color w:val="000000"/>
        </w:rPr>
        <w:tab/>
      </w:r>
      <w:del w:id="534" w:author="Hemstrom, William Beryl [2]" w:date="2023-05-08T14:55:00Z">
        <w:r w:rsidR="00035532" w:rsidDel="002B13F8">
          <w:rPr>
            <w:rFonts w:ascii="Times New Roman" w:hAnsi="Times New Roman" w:cs="Times New Roman"/>
            <w:color w:val="000000"/>
          </w:rPr>
          <w:delText xml:space="preserve">I </w:delText>
        </w:r>
      </w:del>
      <w:ins w:id="535" w:author="Hemstrom, William Beryl [2]" w:date="2023-05-08T14:55:00Z">
        <w:r w:rsidR="002B13F8">
          <w:rPr>
            <w:rFonts w:ascii="Times New Roman" w:hAnsi="Times New Roman" w:cs="Times New Roman"/>
            <w:color w:val="000000"/>
          </w:rPr>
          <w:t xml:space="preserve">We </w:t>
        </w:r>
      </w:ins>
      <w:r w:rsidR="00035532">
        <w:rPr>
          <w:rFonts w:ascii="Times New Roman" w:hAnsi="Times New Roman" w:cs="Times New Roman"/>
          <w:color w:val="000000"/>
        </w:rPr>
        <w:t xml:space="preserve">used a Qiagen® </w:t>
      </w:r>
      <w:proofErr w:type="spellStart"/>
      <w:r w:rsidR="00035532">
        <w:rPr>
          <w:rFonts w:ascii="Times New Roman" w:hAnsi="Times New Roman" w:cs="Times New Roman"/>
          <w:color w:val="000000"/>
        </w:rPr>
        <w:t>DNeasy</w:t>
      </w:r>
      <w:proofErr w:type="spellEnd"/>
      <w:r w:rsidR="00035532">
        <w:rPr>
          <w:rFonts w:ascii="Times New Roman" w:hAnsi="Times New Roman" w:cs="Times New Roman"/>
          <w:color w:val="000000"/>
        </w:rPr>
        <w:t>® Plant Mini Kit to</w:t>
      </w:r>
      <w:r w:rsidRPr="005D4FE8">
        <w:rPr>
          <w:rFonts w:ascii="Times New Roman" w:hAnsi="Times New Roman" w:cs="Times New Roman"/>
          <w:color w:val="000000"/>
        </w:rPr>
        <w:t xml:space="preserve"> </w:t>
      </w:r>
      <w:r w:rsidR="00035532">
        <w:rPr>
          <w:rFonts w:ascii="Times New Roman" w:hAnsi="Times New Roman" w:cs="Times New Roman"/>
          <w:color w:val="000000"/>
        </w:rPr>
        <w:t xml:space="preserve">isolate and purify </w:t>
      </w:r>
      <w:r w:rsidRPr="005D4FE8">
        <w:rPr>
          <w:rFonts w:ascii="Times New Roman" w:hAnsi="Times New Roman" w:cs="Times New Roman"/>
          <w:color w:val="000000"/>
        </w:rPr>
        <w:t>DNA</w:t>
      </w:r>
      <w:r w:rsidR="00035532">
        <w:rPr>
          <w:rFonts w:ascii="Times New Roman" w:hAnsi="Times New Roman" w:cs="Times New Roman"/>
          <w:color w:val="000000"/>
        </w:rPr>
        <w:t xml:space="preserve"> samples from the collected tissues</w:t>
      </w:r>
      <w:r w:rsidRPr="005D4FE8">
        <w:rPr>
          <w:rFonts w:ascii="Times New Roman" w:hAnsi="Times New Roman" w:cs="Times New Roman"/>
          <w:color w:val="000000"/>
        </w:rPr>
        <w:t>, following the manufacturer’s protocol.</w:t>
      </w:r>
      <w:r w:rsidR="00035532">
        <w:rPr>
          <w:rFonts w:ascii="Times New Roman" w:hAnsi="Times New Roman" w:cs="Times New Roman"/>
          <w:color w:val="000000"/>
        </w:rPr>
        <w:t xml:space="preserve"> Samples were disrupted using a mortar and pestle </w:t>
      </w:r>
      <w:r w:rsidR="00707682">
        <w:rPr>
          <w:rFonts w:ascii="Times New Roman" w:hAnsi="Times New Roman" w:cs="Times New Roman"/>
          <w:color w:val="000000"/>
        </w:rPr>
        <w:t>after</w:t>
      </w:r>
      <w:r w:rsidR="00035532">
        <w:rPr>
          <w:rFonts w:ascii="Times New Roman" w:hAnsi="Times New Roman" w:cs="Times New Roman"/>
          <w:color w:val="000000"/>
        </w:rPr>
        <w:t xml:space="preserve"> tissues </w:t>
      </w:r>
      <w:r w:rsidR="00707682">
        <w:rPr>
          <w:rFonts w:ascii="Times New Roman" w:hAnsi="Times New Roman" w:cs="Times New Roman"/>
          <w:color w:val="000000"/>
        </w:rPr>
        <w:t xml:space="preserve">were </w:t>
      </w:r>
      <w:r w:rsidR="00035532">
        <w:rPr>
          <w:rFonts w:ascii="Times New Roman" w:hAnsi="Times New Roman" w:cs="Times New Roman"/>
          <w:color w:val="000000"/>
        </w:rPr>
        <w:t>flash frozen with liquid nitrogen.</w:t>
      </w:r>
      <w:r w:rsidRPr="005D4FE8">
        <w:rPr>
          <w:rFonts w:ascii="Times New Roman" w:hAnsi="Times New Roman" w:cs="Times New Roman"/>
          <w:color w:val="000000"/>
        </w:rPr>
        <w:t xml:space="preserve"> </w:t>
      </w:r>
      <w:proofErr w:type="spellStart"/>
      <w:ins w:id="536" w:author="Hemstrom, William Beryl" w:date="2023-01-20T17:23:00Z">
        <w:r w:rsidR="00846618">
          <w:rPr>
            <w:rFonts w:ascii="Times New Roman" w:hAnsi="Times New Roman" w:cs="Times New Roman"/>
            <w:color w:val="000000"/>
          </w:rPr>
          <w:t>Restiriction</w:t>
        </w:r>
        <w:proofErr w:type="spellEnd"/>
        <w:r w:rsidR="00846618">
          <w:rPr>
            <w:rFonts w:ascii="Times New Roman" w:hAnsi="Times New Roman" w:cs="Times New Roman"/>
            <w:color w:val="000000"/>
          </w:rPr>
          <w:t>-assoc</w:t>
        </w:r>
      </w:ins>
      <w:ins w:id="537" w:author="Hemstrom, William Beryl" w:date="2023-01-20T17:24:00Z">
        <w:r w:rsidR="00846618">
          <w:rPr>
            <w:rFonts w:ascii="Times New Roman" w:hAnsi="Times New Roman" w:cs="Times New Roman"/>
            <w:color w:val="000000"/>
          </w:rPr>
          <w:t>iated Digest sequencing (</w:t>
        </w:r>
      </w:ins>
      <w:proofErr w:type="spellStart"/>
      <w:del w:id="538" w:author="Hemstrom, William Beryl" w:date="2023-01-20T17:23:00Z">
        <w:r w:rsidDel="002C7832">
          <w:rPr>
            <w:rFonts w:ascii="Times New Roman" w:hAnsi="Times New Roman" w:cs="Times New Roman"/>
            <w:color w:val="000000"/>
          </w:rPr>
          <w:delText xml:space="preserve">Resulting genomic DNA </w:delText>
        </w:r>
        <w:r w:rsidR="00035532" w:rsidDel="002C7832">
          <w:rPr>
            <w:rFonts w:ascii="Times New Roman" w:hAnsi="Times New Roman" w:cs="Times New Roman"/>
            <w:color w:val="000000"/>
          </w:rPr>
          <w:delText>was then</w:delText>
        </w:r>
        <w:r w:rsidDel="002C7832">
          <w:rPr>
            <w:rFonts w:ascii="Times New Roman" w:hAnsi="Times New Roman" w:cs="Times New Roman"/>
            <w:color w:val="000000"/>
          </w:rPr>
          <w:delText xml:space="preserve"> frozen at -80˚C </w:delText>
        </w:r>
        <w:r w:rsidR="00035532" w:rsidDel="002C7832">
          <w:rPr>
            <w:rFonts w:ascii="Times New Roman" w:hAnsi="Times New Roman" w:cs="Times New Roman"/>
            <w:color w:val="000000"/>
          </w:rPr>
          <w:delText>and</w:delText>
        </w:r>
        <w:r w:rsidDel="002C7832">
          <w:rPr>
            <w:rFonts w:ascii="Times New Roman" w:hAnsi="Times New Roman" w:cs="Times New Roman"/>
            <w:color w:val="000000"/>
          </w:rPr>
          <w:delText xml:space="preserve"> sent to the UC Davis Genome Center for RADseq analysis</w:delText>
        </w:r>
        <w:r w:rsidR="002C090E" w:rsidDel="002C7832">
          <w:rPr>
            <w:rFonts w:ascii="Times New Roman" w:hAnsi="Times New Roman" w:cs="Times New Roman"/>
            <w:color w:val="000000"/>
          </w:rPr>
          <w:delText xml:space="preserve"> (Davey &amp; Blaxter, 2011)</w:delText>
        </w:r>
        <w:r w:rsidDel="002C7832">
          <w:rPr>
            <w:rFonts w:ascii="Times New Roman" w:hAnsi="Times New Roman" w:cs="Times New Roman"/>
            <w:color w:val="000000"/>
          </w:rPr>
          <w:delText xml:space="preserve">. </w:delText>
        </w:r>
      </w:del>
    </w:p>
    <w:p w14:paraId="146454D8" w14:textId="24FA66E4" w:rsidR="00035532" w:rsidDel="002B13F8" w:rsidRDefault="00035532">
      <w:pPr>
        <w:spacing w:line="480" w:lineRule="auto"/>
        <w:rPr>
          <w:del w:id="539" w:author="Hemstrom, William Beryl [2]" w:date="2023-05-08T14:57:00Z"/>
          <w:rFonts w:ascii="Times New Roman" w:hAnsi="Times New Roman" w:cs="Times New Roman"/>
          <w:color w:val="000000"/>
        </w:rPr>
      </w:pPr>
      <w:del w:id="540" w:author="Hemstrom, William Beryl" w:date="2023-01-20T17:23:00Z">
        <w:r w:rsidDel="002C7832">
          <w:rPr>
            <w:rFonts w:ascii="Times New Roman" w:hAnsi="Times New Roman" w:cs="Times New Roman"/>
            <w:color w:val="000000"/>
          </w:rPr>
          <w:tab/>
        </w:r>
      </w:del>
      <w:r w:rsidR="00346663">
        <w:rPr>
          <w:rFonts w:ascii="Times New Roman" w:hAnsi="Times New Roman" w:cs="Times New Roman"/>
          <w:color w:val="000000"/>
        </w:rPr>
        <w:t>RAD</w:t>
      </w:r>
      <w:ins w:id="541" w:author="Hemstrom, William Beryl" w:date="2023-01-20T17:24:00Z">
        <w:r w:rsidR="00846618">
          <w:rPr>
            <w:rFonts w:ascii="Times New Roman" w:hAnsi="Times New Roman" w:cs="Times New Roman"/>
            <w:color w:val="000000"/>
          </w:rPr>
          <w:t>seq</w:t>
        </w:r>
        <w:proofErr w:type="spellEnd"/>
        <w:r w:rsidR="00846618">
          <w:rPr>
            <w:rFonts w:ascii="Times New Roman" w:hAnsi="Times New Roman" w:cs="Times New Roman"/>
            <w:color w:val="000000"/>
          </w:rPr>
          <w:t>)</w:t>
        </w:r>
      </w:ins>
      <w:r w:rsidR="00346663">
        <w:rPr>
          <w:rFonts w:ascii="Times New Roman" w:hAnsi="Times New Roman" w:cs="Times New Roman"/>
          <w:color w:val="000000"/>
        </w:rPr>
        <w:t xml:space="preserve"> libraries were prepared </w:t>
      </w:r>
      <w:del w:id="542" w:author="Hemstrom, William Beryl" w:date="2023-01-20T17:24:00Z">
        <w:r w:rsidR="00346663" w:rsidDel="00846618">
          <w:rPr>
            <w:rFonts w:ascii="Times New Roman" w:hAnsi="Times New Roman" w:cs="Times New Roman"/>
            <w:color w:val="000000"/>
          </w:rPr>
          <w:delText xml:space="preserve">with well barcodes </w:delText>
        </w:r>
      </w:del>
      <w:r w:rsidR="00346663">
        <w:rPr>
          <w:rFonts w:ascii="Times New Roman" w:hAnsi="Times New Roman" w:cs="Times New Roman"/>
          <w:color w:val="000000"/>
        </w:rPr>
        <w:t xml:space="preserve">using </w:t>
      </w:r>
      <w:del w:id="543" w:author="Hemstrom, William Beryl" w:date="2023-01-20T17:24:00Z">
        <w:r w:rsidR="007D206B" w:rsidDel="00846618">
          <w:rPr>
            <w:rFonts w:ascii="Times New Roman" w:hAnsi="Times New Roman" w:cs="Times New Roman"/>
            <w:color w:val="000000"/>
          </w:rPr>
          <w:delText xml:space="preserve">a </w:delText>
        </w:r>
      </w:del>
      <w:ins w:id="544" w:author="Hemstrom, William Beryl" w:date="2023-01-20T17:24:00Z">
        <w:r w:rsidR="00846618">
          <w:rPr>
            <w:rFonts w:ascii="Times New Roman" w:hAnsi="Times New Roman" w:cs="Times New Roman"/>
            <w:color w:val="000000"/>
          </w:rPr>
          <w:t xml:space="preserve">the </w:t>
        </w:r>
      </w:ins>
      <w:r w:rsidR="007D206B">
        <w:rPr>
          <w:rFonts w:ascii="Times New Roman" w:hAnsi="Times New Roman" w:cs="Times New Roman"/>
          <w:color w:val="000000"/>
        </w:rPr>
        <w:t xml:space="preserve">protocol described by Ali et al. (2016) and sequenced </w:t>
      </w:r>
      <w:del w:id="545" w:author="Hemstrom, William Beryl" w:date="2023-01-20T17:24:00Z">
        <w:r w:rsidR="007D206B" w:rsidDel="00846618">
          <w:rPr>
            <w:rFonts w:ascii="Times New Roman" w:hAnsi="Times New Roman" w:cs="Times New Roman"/>
            <w:color w:val="000000"/>
          </w:rPr>
          <w:delText xml:space="preserve">with </w:delText>
        </w:r>
      </w:del>
      <w:ins w:id="546" w:author="Hemstrom, William Beryl" w:date="2023-01-20T17:24:00Z">
        <w:r w:rsidR="00846618">
          <w:rPr>
            <w:rFonts w:ascii="Times New Roman" w:hAnsi="Times New Roman" w:cs="Times New Roman"/>
            <w:color w:val="000000"/>
          </w:rPr>
          <w:t xml:space="preserve">via 100bp </w:t>
        </w:r>
      </w:ins>
      <w:proofErr w:type="gramStart"/>
      <w:r w:rsidR="007D206B">
        <w:rPr>
          <w:rFonts w:ascii="Times New Roman" w:hAnsi="Times New Roman" w:cs="Times New Roman"/>
          <w:color w:val="000000"/>
        </w:rPr>
        <w:t>paired-end</w:t>
      </w:r>
      <w:proofErr w:type="gramEnd"/>
      <w:r w:rsidR="007D206B">
        <w:rPr>
          <w:rFonts w:ascii="Times New Roman" w:hAnsi="Times New Roman" w:cs="Times New Roman"/>
          <w:color w:val="000000"/>
        </w:rPr>
        <w:t xml:space="preserve"> </w:t>
      </w:r>
      <w:del w:id="547" w:author="Hemstrom, William Beryl" w:date="2023-01-20T17:24:00Z">
        <w:r w:rsidR="007D206B" w:rsidDel="00846618">
          <w:rPr>
            <w:rFonts w:ascii="Times New Roman" w:hAnsi="Times New Roman" w:cs="Times New Roman"/>
            <w:color w:val="000000"/>
          </w:rPr>
          <w:delText>100bp</w:delText>
        </w:r>
      </w:del>
      <w:ins w:id="548" w:author="Hemstrom, William Beryl" w:date="2023-01-20T17:24:00Z">
        <w:r w:rsidR="00846618">
          <w:rPr>
            <w:rFonts w:ascii="Times New Roman" w:hAnsi="Times New Roman" w:cs="Times New Roman"/>
            <w:color w:val="000000"/>
          </w:rPr>
          <w:t xml:space="preserve">sequencing </w:t>
        </w:r>
      </w:ins>
      <w:del w:id="549" w:author="Hemstrom, William Beryl" w:date="2023-01-20T17:24:00Z">
        <w:r w:rsidR="007D206B" w:rsidDel="00846618">
          <w:rPr>
            <w:rFonts w:ascii="Times New Roman" w:hAnsi="Times New Roman" w:cs="Times New Roman"/>
            <w:color w:val="000000"/>
          </w:rPr>
          <w:delText xml:space="preserve"> reads </w:delText>
        </w:r>
      </w:del>
      <w:r w:rsidR="007D206B">
        <w:rPr>
          <w:rFonts w:ascii="Times New Roman" w:hAnsi="Times New Roman" w:cs="Times New Roman"/>
          <w:color w:val="000000"/>
        </w:rPr>
        <w:t xml:space="preserve">on an Illumina </w:t>
      </w:r>
      <w:proofErr w:type="spellStart"/>
      <w:r w:rsidR="007D206B">
        <w:rPr>
          <w:rFonts w:ascii="Times New Roman" w:hAnsi="Times New Roman" w:cs="Times New Roman"/>
          <w:color w:val="000000"/>
        </w:rPr>
        <w:t>HiSeq</w:t>
      </w:r>
      <w:proofErr w:type="spellEnd"/>
      <w:r w:rsidR="007D206B">
        <w:rPr>
          <w:rFonts w:ascii="Times New Roman" w:hAnsi="Times New Roman" w:cs="Times New Roman"/>
          <w:color w:val="000000"/>
        </w:rPr>
        <w:t xml:space="preserve"> 2500. </w:t>
      </w:r>
      <w:r w:rsidR="00A9010A">
        <w:rPr>
          <w:rFonts w:ascii="Times New Roman" w:hAnsi="Times New Roman" w:cs="Times New Roman"/>
          <w:color w:val="000000"/>
        </w:rPr>
        <w:t xml:space="preserve">RAD sequencing data </w:t>
      </w:r>
      <w:r w:rsidR="00BF3F37">
        <w:rPr>
          <w:rFonts w:ascii="Times New Roman" w:hAnsi="Times New Roman" w:cs="Times New Roman"/>
          <w:color w:val="000000"/>
        </w:rPr>
        <w:t xml:space="preserve">were </w:t>
      </w:r>
      <w:r w:rsidR="00BF3F37" w:rsidRPr="00BF3F37">
        <w:rPr>
          <w:rFonts w:ascii="Times New Roman" w:hAnsi="Times New Roman" w:cs="Times New Roman"/>
          <w:color w:val="000000"/>
        </w:rPr>
        <w:t>demultiplexed</w:t>
      </w:r>
      <w:r w:rsidR="00BF3F37">
        <w:rPr>
          <w:rFonts w:ascii="Times New Roman" w:hAnsi="Times New Roman" w:cs="Times New Roman"/>
          <w:color w:val="000000"/>
        </w:rPr>
        <w:t xml:space="preserve"> </w:t>
      </w:r>
      <w:del w:id="550" w:author="Hemstrom, William Beryl" w:date="2023-01-20T17:25:00Z">
        <w:r w:rsidR="00770FAF" w:rsidDel="00846618">
          <w:rPr>
            <w:rFonts w:ascii="Times New Roman" w:hAnsi="Times New Roman" w:cs="Times New Roman"/>
            <w:color w:val="000000"/>
          </w:rPr>
          <w:delText xml:space="preserve">by </w:delText>
        </w:r>
      </w:del>
      <w:ins w:id="551" w:author="Hemstrom, William Beryl" w:date="2023-01-20T17:25:00Z">
        <w:r w:rsidR="00846618">
          <w:rPr>
            <w:rFonts w:ascii="Times New Roman" w:hAnsi="Times New Roman" w:cs="Times New Roman"/>
            <w:color w:val="000000"/>
          </w:rPr>
          <w:t xml:space="preserve">by </w:t>
        </w:r>
      </w:ins>
      <w:del w:id="552" w:author="Hemstrom, William Beryl" w:date="2023-01-20T17:25:00Z">
        <w:r w:rsidR="00770FAF" w:rsidDel="00846618">
          <w:rPr>
            <w:rFonts w:ascii="Times New Roman" w:hAnsi="Times New Roman" w:cs="Times New Roman"/>
            <w:color w:val="000000"/>
          </w:rPr>
          <w:delText xml:space="preserve">maintaining a </w:delText>
        </w:r>
      </w:del>
      <w:r w:rsidR="00770FAF">
        <w:rPr>
          <w:rFonts w:ascii="Times New Roman" w:hAnsi="Times New Roman" w:cs="Times New Roman"/>
          <w:color w:val="000000"/>
        </w:rPr>
        <w:t>perfect barcode match</w:t>
      </w:r>
      <w:ins w:id="553" w:author="Hemstrom, William Beryl" w:date="2023-01-20T17:25:00Z">
        <w:r w:rsidR="00846618">
          <w:rPr>
            <w:rFonts w:ascii="Times New Roman" w:hAnsi="Times New Roman" w:cs="Times New Roman"/>
            <w:color w:val="000000"/>
          </w:rPr>
          <w:t>es</w:t>
        </w:r>
      </w:ins>
      <w:r w:rsidR="00770FAF">
        <w:rPr>
          <w:rFonts w:ascii="Times New Roman" w:hAnsi="Times New Roman" w:cs="Times New Roman"/>
          <w:color w:val="000000"/>
        </w:rPr>
        <w:t xml:space="preserve"> and a partial restriction site </w:t>
      </w:r>
      <w:proofErr w:type="gramStart"/>
      <w:r w:rsidR="00770FAF">
        <w:rPr>
          <w:rFonts w:ascii="Times New Roman" w:hAnsi="Times New Roman" w:cs="Times New Roman"/>
          <w:color w:val="000000"/>
        </w:rPr>
        <w:t>match</w:t>
      </w:r>
      <w:ins w:id="554" w:author="Hemstrom, William Beryl" w:date="2023-01-20T17:25:00Z">
        <w:r w:rsidR="00846618">
          <w:rPr>
            <w:rFonts w:ascii="Times New Roman" w:hAnsi="Times New Roman" w:cs="Times New Roman"/>
            <w:color w:val="000000"/>
          </w:rPr>
          <w:t>es</w:t>
        </w:r>
      </w:ins>
      <w:proofErr w:type="gramEnd"/>
      <w:r w:rsidR="00770FAF">
        <w:rPr>
          <w:rFonts w:ascii="Times New Roman" w:hAnsi="Times New Roman" w:cs="Times New Roman"/>
          <w:color w:val="000000"/>
        </w:rPr>
        <w:t>.</w:t>
      </w:r>
      <w:r w:rsidR="00624B39">
        <w:rPr>
          <w:rFonts w:ascii="Times New Roman" w:hAnsi="Times New Roman" w:cs="Times New Roman"/>
          <w:color w:val="000000"/>
        </w:rPr>
        <w:t xml:space="preserve"> </w:t>
      </w:r>
      <w:del w:id="555" w:author="Hemstrom, William Beryl" w:date="2023-01-20T17:25:00Z">
        <w:r w:rsidR="005B7BBD" w:rsidDel="00846618">
          <w:rPr>
            <w:rFonts w:ascii="Times New Roman" w:hAnsi="Times New Roman" w:cs="Times New Roman"/>
            <w:color w:val="000000"/>
          </w:rPr>
          <w:delText xml:space="preserve">I </w:delText>
        </w:r>
      </w:del>
      <w:ins w:id="556" w:author="Hemstrom, William Beryl" w:date="2023-01-20T17:26:00Z">
        <w:r w:rsidR="00846618">
          <w:rPr>
            <w:rFonts w:ascii="Times New Roman" w:hAnsi="Times New Roman" w:cs="Times New Roman"/>
            <w:color w:val="000000"/>
          </w:rPr>
          <w:t xml:space="preserve">Given the lack of a reference </w:t>
        </w:r>
        <w:r w:rsidR="00846618" w:rsidRPr="00846618">
          <w:rPr>
            <w:rFonts w:ascii="Times New Roman" w:hAnsi="Times New Roman" w:cs="Times New Roman"/>
            <w:color w:val="000000"/>
          </w:rPr>
          <w:t xml:space="preserve">genome for the species, or </w:t>
        </w:r>
      </w:ins>
      <w:ins w:id="557" w:author="Hemstrom, William Beryl [2]" w:date="2023-05-09T13:24:00Z">
        <w:r w:rsidR="00015DA1">
          <w:rPr>
            <w:rFonts w:ascii="Times New Roman" w:hAnsi="Times New Roman" w:cs="Times New Roman"/>
            <w:color w:val="000000"/>
          </w:rPr>
          <w:t xml:space="preserve">for </w:t>
        </w:r>
      </w:ins>
      <w:ins w:id="558" w:author="Hemstrom, William Beryl" w:date="2023-01-20T17:26:00Z">
        <w:r w:rsidR="00846618" w:rsidRPr="00846618">
          <w:rPr>
            <w:rFonts w:ascii="Times New Roman" w:hAnsi="Times New Roman" w:cs="Times New Roman"/>
            <w:color w:val="000000"/>
          </w:rPr>
          <w:t xml:space="preserve">anything closely related, </w:t>
        </w:r>
      </w:ins>
      <w:del w:id="559" w:author="Hemstrom, William Beryl" w:date="2023-01-20T17:26:00Z">
        <w:r w:rsidR="00BA6269" w:rsidRPr="00846618" w:rsidDel="00846618">
          <w:rPr>
            <w:rFonts w:ascii="Times New Roman" w:hAnsi="Times New Roman" w:cs="Times New Roman"/>
            <w:color w:val="000000"/>
          </w:rPr>
          <w:delText xml:space="preserve">first attempted to align the sequence the closest </w:delText>
        </w:r>
        <w:r w:rsidR="002C2454" w:rsidRPr="00846618" w:rsidDel="00846618">
          <w:rPr>
            <w:rFonts w:ascii="Times New Roman" w:hAnsi="Times New Roman" w:cs="Times New Roman"/>
            <w:color w:val="000000"/>
          </w:rPr>
          <w:delText xml:space="preserve">sequenced </w:delText>
        </w:r>
        <w:r w:rsidR="003F2DB3" w:rsidRPr="00846618" w:rsidDel="00846618">
          <w:rPr>
            <w:rFonts w:ascii="Times New Roman" w:hAnsi="Times New Roman" w:cs="Times New Roman"/>
            <w:color w:val="000000"/>
          </w:rPr>
          <w:delText>relative</w:delText>
        </w:r>
        <w:r w:rsidR="002C2454" w:rsidRPr="00846618" w:rsidDel="00846618">
          <w:rPr>
            <w:rFonts w:ascii="Times New Roman" w:hAnsi="Times New Roman" w:cs="Times New Roman"/>
            <w:color w:val="000000"/>
          </w:rPr>
          <w:delText xml:space="preserve"> from Ellison et al. </w:delText>
        </w:r>
        <w:r w:rsidR="00154CD4" w:rsidRPr="00846618" w:rsidDel="00846618">
          <w:rPr>
            <w:rFonts w:ascii="Times New Roman" w:hAnsi="Times New Roman" w:cs="Times New Roman"/>
            <w:color w:val="000000"/>
          </w:rPr>
          <w:delText>(</w:delText>
        </w:r>
        <w:r w:rsidR="002C2454" w:rsidRPr="00846618" w:rsidDel="00846618">
          <w:rPr>
            <w:rFonts w:ascii="Times New Roman" w:hAnsi="Times New Roman" w:cs="Times New Roman"/>
            <w:color w:val="000000"/>
          </w:rPr>
          <w:delText>2012</w:delText>
        </w:r>
        <w:r w:rsidR="00154CD4" w:rsidRPr="00846618" w:rsidDel="00846618">
          <w:rPr>
            <w:rFonts w:ascii="Times New Roman" w:hAnsi="Times New Roman" w:cs="Times New Roman"/>
            <w:color w:val="000000"/>
          </w:rPr>
          <w:delText>)</w:delText>
        </w:r>
        <w:r w:rsidR="002C2454" w:rsidRPr="00846618" w:rsidDel="00846618">
          <w:rPr>
            <w:rFonts w:ascii="Times New Roman" w:hAnsi="Times New Roman" w:cs="Times New Roman"/>
            <w:color w:val="000000"/>
          </w:rPr>
          <w:delText xml:space="preserve">. </w:delText>
        </w:r>
        <w:r w:rsidR="00A9010A" w:rsidRPr="00846618" w:rsidDel="00846618">
          <w:rPr>
            <w:rFonts w:ascii="Times New Roman" w:hAnsi="Times New Roman" w:cs="Times New Roman"/>
            <w:color w:val="000000"/>
          </w:rPr>
          <w:delText>To</w:delText>
        </w:r>
        <w:r w:rsidR="002C2454" w:rsidRPr="00846618" w:rsidDel="00846618">
          <w:rPr>
            <w:rFonts w:ascii="Times New Roman" w:hAnsi="Times New Roman" w:cs="Times New Roman"/>
            <w:color w:val="000000"/>
          </w:rPr>
          <w:delText xml:space="preserve"> date</w:delText>
        </w:r>
        <w:r w:rsidR="00A9010A" w:rsidRPr="00846618" w:rsidDel="00846618">
          <w:rPr>
            <w:rFonts w:ascii="Times New Roman" w:hAnsi="Times New Roman" w:cs="Times New Roman"/>
            <w:color w:val="000000"/>
          </w:rPr>
          <w:delText>, however,</w:delText>
        </w:r>
        <w:r w:rsidR="002C2454" w:rsidRPr="00846618" w:rsidDel="00846618">
          <w:rPr>
            <w:rFonts w:ascii="Times New Roman" w:hAnsi="Times New Roman" w:cs="Times New Roman"/>
            <w:color w:val="000000"/>
          </w:rPr>
          <w:delText xml:space="preserve"> no genome from the Sarraceniaceae has been sequenced, so the alignment was poor. </w:delText>
        </w:r>
        <w:r w:rsidR="00A9010A" w:rsidRPr="00846618" w:rsidDel="00846618">
          <w:rPr>
            <w:rFonts w:ascii="Times New Roman" w:hAnsi="Times New Roman" w:cs="Times New Roman"/>
            <w:color w:val="000000"/>
          </w:rPr>
          <w:delText>Therefore,</w:delText>
        </w:r>
        <w:r w:rsidR="002C2454" w:rsidRPr="00846618" w:rsidDel="00846618">
          <w:rPr>
            <w:rFonts w:ascii="Times New Roman" w:hAnsi="Times New Roman" w:cs="Times New Roman"/>
            <w:color w:val="000000"/>
          </w:rPr>
          <w:delText xml:space="preserve"> </w:delText>
        </w:r>
      </w:del>
      <w:ins w:id="560" w:author="Hemstrom, William Beryl" w:date="2023-01-20T17:26:00Z">
        <w:r w:rsidR="00846618" w:rsidRPr="00846618">
          <w:rPr>
            <w:rFonts w:ascii="Times New Roman" w:hAnsi="Times New Roman" w:cs="Times New Roman"/>
            <w:color w:val="000000"/>
          </w:rPr>
          <w:t xml:space="preserve">we used a </w:t>
        </w:r>
      </w:ins>
      <w:del w:id="561" w:author="Hemstrom, William Beryl" w:date="2023-01-20T17:26:00Z">
        <w:r w:rsidR="005B7BBD" w:rsidRPr="00846618" w:rsidDel="00846618">
          <w:rPr>
            <w:rFonts w:ascii="Times New Roman" w:hAnsi="Times New Roman" w:cs="Times New Roman"/>
            <w:color w:val="000000"/>
          </w:rPr>
          <w:delText>I</w:delText>
        </w:r>
        <w:r w:rsidR="001A0AD6" w:rsidRPr="00846618" w:rsidDel="00846618">
          <w:rPr>
            <w:rFonts w:ascii="Times New Roman" w:hAnsi="Times New Roman" w:cs="Times New Roman"/>
            <w:color w:val="000000"/>
          </w:rPr>
          <w:delText xml:space="preserve"> proceeded with a </w:delText>
        </w:r>
      </w:del>
      <w:r w:rsidR="001A0AD6" w:rsidRPr="00846618">
        <w:rPr>
          <w:rFonts w:ascii="Times New Roman" w:hAnsi="Times New Roman" w:cs="Times New Roman"/>
          <w:i/>
          <w:color w:val="000000"/>
        </w:rPr>
        <w:t>de novo</w:t>
      </w:r>
      <w:r w:rsidR="001A0AD6" w:rsidRPr="00846618">
        <w:rPr>
          <w:rFonts w:ascii="Times New Roman" w:hAnsi="Times New Roman" w:cs="Times New Roman"/>
          <w:color w:val="000000"/>
        </w:rPr>
        <w:t xml:space="preserve"> approach for locus identification and genotyping</w:t>
      </w:r>
      <w:ins w:id="562" w:author="Hemstrom, William Beryl" w:date="2023-01-20T17:27:00Z">
        <w:r w:rsidR="00846618" w:rsidRPr="00846618">
          <w:rPr>
            <w:rFonts w:ascii="Times New Roman" w:hAnsi="Times New Roman" w:cs="Times New Roman"/>
            <w:color w:val="000000"/>
          </w:rPr>
          <w:t xml:space="preserve"> using the </w:t>
        </w:r>
        <w:proofErr w:type="spellStart"/>
        <w:r w:rsidR="00846618" w:rsidRPr="00846618">
          <w:rPr>
            <w:rFonts w:ascii="Times New Roman" w:hAnsi="Times New Roman" w:cs="Times New Roman"/>
            <w:color w:val="000000"/>
          </w:rPr>
          <w:t>novoalign</w:t>
        </w:r>
      </w:ins>
      <w:proofErr w:type="spellEnd"/>
      <w:ins w:id="563" w:author="Hemstrom, William Beryl" w:date="2023-01-20T17:28:00Z">
        <w:r w:rsidR="00846618" w:rsidRPr="00846618">
          <w:rPr>
            <w:rFonts w:ascii="Times New Roman" w:hAnsi="Times New Roman" w:cs="Times New Roman"/>
            <w:color w:val="000000"/>
          </w:rPr>
          <w:t xml:space="preserve"> </w:t>
        </w:r>
        <w:r w:rsidR="00846618" w:rsidRPr="00846618">
          <w:rPr>
            <w:rFonts w:ascii="Times New Roman" w:hAnsi="Times New Roman" w:cs="Times New Roman"/>
            <w:rPrChange w:id="564" w:author="Hemstrom, William Beryl" w:date="2023-01-20T17:29:00Z">
              <w:rPr/>
            </w:rPrChange>
          </w:rPr>
          <w:t>(</w:t>
        </w:r>
        <w:r w:rsidR="00846618" w:rsidRPr="00846618">
          <w:rPr>
            <w:rFonts w:ascii="Times New Roman" w:hAnsi="Times New Roman" w:cs="Times New Roman"/>
            <w:rPrChange w:id="565" w:author="Hemstrom, William Beryl" w:date="2023-01-20T17:29:00Z">
              <w:rPr/>
            </w:rPrChange>
          </w:rPr>
          <w:fldChar w:fldCharType="begin"/>
        </w:r>
        <w:r w:rsidR="00846618" w:rsidRPr="00846618">
          <w:rPr>
            <w:rFonts w:ascii="Times New Roman" w:hAnsi="Times New Roman" w:cs="Times New Roman"/>
            <w:rPrChange w:id="566" w:author="Hemstrom, William Beryl" w:date="2023-01-20T17:29:00Z">
              <w:rPr/>
            </w:rPrChange>
          </w:rPr>
          <w:instrText xml:space="preserve"> HYPERLINK "http://www.novocraft.com/products/novoalign/" </w:instrText>
        </w:r>
        <w:r w:rsidR="00846618" w:rsidRPr="00015DA1">
          <w:rPr>
            <w:rFonts w:ascii="Times New Roman" w:hAnsi="Times New Roman" w:cs="Times New Roman"/>
          </w:rPr>
        </w:r>
        <w:r w:rsidR="00846618" w:rsidRPr="00846618">
          <w:rPr>
            <w:rFonts w:ascii="Times New Roman" w:hAnsi="Times New Roman" w:cs="Times New Roman"/>
            <w:rPrChange w:id="567" w:author="Hemstrom, William Beryl" w:date="2023-01-20T17:29:00Z">
              <w:rPr/>
            </w:rPrChange>
          </w:rPr>
          <w:fldChar w:fldCharType="separate"/>
        </w:r>
        <w:r w:rsidR="00846618" w:rsidRPr="00846618">
          <w:rPr>
            <w:rStyle w:val="Hyperlink"/>
            <w:rFonts w:ascii="Times New Roman" w:hAnsi="Times New Roman" w:cs="Times New Roman"/>
            <w:rPrChange w:id="568" w:author="Hemstrom, William Beryl" w:date="2023-01-20T17:29:00Z">
              <w:rPr>
                <w:rStyle w:val="Hyperlink"/>
              </w:rPr>
            </w:rPrChange>
          </w:rPr>
          <w:t>http://www.novocraft.com/products/novoalign/</w:t>
        </w:r>
        <w:r w:rsidR="00846618" w:rsidRPr="00846618">
          <w:rPr>
            <w:rFonts w:ascii="Times New Roman" w:hAnsi="Times New Roman" w:cs="Times New Roman"/>
            <w:rPrChange w:id="569" w:author="Hemstrom, William Beryl" w:date="2023-01-20T17:29:00Z">
              <w:rPr/>
            </w:rPrChange>
          </w:rPr>
          <w:fldChar w:fldCharType="end"/>
        </w:r>
        <w:r w:rsidR="00846618" w:rsidRPr="00846618">
          <w:rPr>
            <w:rFonts w:ascii="Times New Roman" w:hAnsi="Times New Roman" w:cs="Times New Roman"/>
            <w:rPrChange w:id="570" w:author="Hemstrom, William Beryl" w:date="2023-01-20T17:29:00Z">
              <w:rPr/>
            </w:rPrChange>
          </w:rPr>
          <w:t>) aligner</w:t>
        </w:r>
      </w:ins>
      <w:ins w:id="571" w:author="Hemstrom, William Beryl" w:date="2023-01-20T17:29:00Z">
        <w:r w:rsidR="00846618" w:rsidRPr="00846618">
          <w:rPr>
            <w:rFonts w:ascii="Times New Roman" w:hAnsi="Times New Roman" w:cs="Times New Roman"/>
            <w:rPrChange w:id="572" w:author="Hemstrom, William Beryl" w:date="2023-01-20T17:29:00Z">
              <w:rPr/>
            </w:rPrChange>
          </w:rPr>
          <w:t xml:space="preserve"> </w:t>
        </w:r>
        <w:r w:rsidR="00846618">
          <w:rPr>
            <w:rFonts w:ascii="Times New Roman" w:hAnsi="Times New Roman" w:cs="Times New Roman"/>
          </w:rPr>
          <w:t xml:space="preserve">to </w:t>
        </w:r>
      </w:ins>
      <w:ins w:id="573" w:author="Hemstrom, William Beryl" w:date="2023-01-20T17:30:00Z">
        <w:r w:rsidR="00846618">
          <w:rPr>
            <w:rFonts w:ascii="Times New Roman" w:hAnsi="Times New Roman" w:cs="Times New Roman"/>
          </w:rPr>
          <w:t xml:space="preserve">generate a </w:t>
        </w:r>
        <w:r w:rsidR="00846618">
          <w:rPr>
            <w:rFonts w:ascii="Times New Roman" w:hAnsi="Times New Roman" w:cs="Times New Roman"/>
            <w:i/>
            <w:iCs/>
          </w:rPr>
          <w:t xml:space="preserve">de novo </w:t>
        </w:r>
        <w:r w:rsidR="00846618">
          <w:rPr>
            <w:rFonts w:ascii="Times New Roman" w:hAnsi="Times New Roman" w:cs="Times New Roman"/>
          </w:rPr>
          <w:t>reference genome</w:t>
        </w:r>
      </w:ins>
      <w:ins w:id="574" w:author="Hemstrom, William Beryl [2]" w:date="2023-05-09T13:26:00Z">
        <w:r w:rsidR="00015DA1">
          <w:rPr>
            <w:rFonts w:ascii="Times New Roman" w:hAnsi="Times New Roman" w:cs="Times New Roman"/>
          </w:rPr>
          <w:t xml:space="preserve"> from the best sequenced sample. As an alternative, we also used Stacks </w:t>
        </w:r>
      </w:ins>
      <w:ins w:id="575" w:author="Hemstrom, William Beryl [2]" w:date="2023-05-09T13:29:00Z">
        <w:r w:rsidR="00015DA1">
          <w:rPr>
            <w:rFonts w:ascii="Times New Roman" w:hAnsi="Times New Roman" w:cs="Times New Roman"/>
          </w:rPr>
          <w:t xml:space="preserve">version 2.60 to </w:t>
        </w:r>
      </w:ins>
      <w:ins w:id="576" w:author="Hemstrom, William Beryl [2]" w:date="2023-05-09T13:30:00Z">
        <w:r w:rsidR="00015DA1">
          <w:rPr>
            <w:rFonts w:ascii="Times New Roman" w:hAnsi="Times New Roman" w:cs="Times New Roman"/>
          </w:rPr>
          <w:t xml:space="preserve">generate a </w:t>
        </w:r>
        <w:r w:rsidR="00015DA1">
          <w:rPr>
            <w:rFonts w:ascii="Times New Roman" w:hAnsi="Times New Roman" w:cs="Times New Roman"/>
            <w:i/>
            <w:iCs/>
          </w:rPr>
          <w:t xml:space="preserve">de novo </w:t>
        </w:r>
        <w:r w:rsidR="00015DA1">
          <w:rPr>
            <w:rFonts w:ascii="Times New Roman" w:hAnsi="Times New Roman" w:cs="Times New Roman"/>
          </w:rPr>
          <w:t>reference genome but saw no improvements (data not shown)</w:t>
        </w:r>
      </w:ins>
      <w:r w:rsidR="001A0AD6" w:rsidRPr="00846618">
        <w:rPr>
          <w:rFonts w:ascii="Times New Roman" w:hAnsi="Times New Roman" w:cs="Times New Roman"/>
          <w:color w:val="000000"/>
        </w:rPr>
        <w:t>.</w:t>
      </w:r>
      <w:ins w:id="577" w:author="Hemstrom, William Beryl" w:date="2023-01-20T17:30:00Z">
        <w:r w:rsidR="00846618">
          <w:rPr>
            <w:rFonts w:ascii="Times New Roman" w:hAnsi="Times New Roman" w:cs="Times New Roman"/>
            <w:color w:val="000000"/>
          </w:rPr>
          <w:t xml:space="preserve"> We then mapped reads to this genome using the </w:t>
        </w:r>
      </w:ins>
      <w:ins w:id="578" w:author="Hemstrom, William Beryl" w:date="2023-01-20T17:31:00Z">
        <w:r w:rsidR="00846618" w:rsidRPr="00846618">
          <w:rPr>
            <w:rFonts w:ascii="Times New Roman" w:hAnsi="Times New Roman" w:cs="Times New Roman"/>
            <w:color w:val="000000"/>
          </w:rPr>
          <w:t xml:space="preserve">mem algorithm </w:t>
        </w:r>
      </w:ins>
      <w:ins w:id="579" w:author="Hemstrom, William Beryl" w:date="2023-01-20T17:32:00Z">
        <w:r w:rsidR="00846618">
          <w:rPr>
            <w:rFonts w:ascii="Times New Roman" w:hAnsi="Times New Roman" w:cs="Times New Roman"/>
            <w:color w:val="000000"/>
          </w:rPr>
          <w:t xml:space="preserve">from </w:t>
        </w:r>
      </w:ins>
      <w:ins w:id="580" w:author="Hemstrom, William Beryl" w:date="2023-01-20T17:31:00Z">
        <w:r w:rsidR="00846618" w:rsidRPr="00846618">
          <w:rPr>
            <w:rFonts w:ascii="Times New Roman" w:hAnsi="Times New Roman" w:cs="Times New Roman"/>
            <w:color w:val="000000"/>
          </w:rPr>
          <w:t>Burrows-Wheeler Aligner</w:t>
        </w:r>
      </w:ins>
      <w:ins w:id="581" w:author="Hemstrom, William Beryl" w:date="2023-01-20T17:32:00Z">
        <w:r w:rsidR="00846618">
          <w:rPr>
            <w:rFonts w:ascii="Times New Roman" w:hAnsi="Times New Roman" w:cs="Times New Roman"/>
            <w:color w:val="000000"/>
          </w:rPr>
          <w:t xml:space="preserve"> tool</w:t>
        </w:r>
      </w:ins>
      <w:ins w:id="582" w:author="Hemstrom, William Beryl" w:date="2023-01-20T17:31:00Z">
        <w:r w:rsidR="00846618" w:rsidRPr="00846618">
          <w:rPr>
            <w:rFonts w:ascii="Times New Roman" w:hAnsi="Times New Roman" w:cs="Times New Roman"/>
            <w:color w:val="000000"/>
          </w:rPr>
          <w:t xml:space="preserve"> (Li and Durbin 2009)</w:t>
        </w:r>
      </w:ins>
      <w:ins w:id="583" w:author="Hemstrom, William Beryl [2]" w:date="2023-05-09T13:30:00Z">
        <w:r w:rsidR="00015DA1">
          <w:rPr>
            <w:rFonts w:ascii="Times New Roman" w:hAnsi="Times New Roman" w:cs="Times New Roman"/>
            <w:color w:val="000000"/>
          </w:rPr>
          <w:t xml:space="preserve"> and</w:t>
        </w:r>
      </w:ins>
      <w:ins w:id="584" w:author="Hemstrom, William Beryl" w:date="2023-01-20T17:31:00Z">
        <w:del w:id="585" w:author="Hemstrom, William Beryl [2]" w:date="2023-05-09T13:30:00Z">
          <w:r w:rsidR="00846618" w:rsidRPr="00846618" w:rsidDel="00015DA1">
            <w:rPr>
              <w:rFonts w:ascii="Times New Roman" w:hAnsi="Times New Roman" w:cs="Times New Roman"/>
              <w:color w:val="000000"/>
            </w:rPr>
            <w:delText>.</w:delText>
          </w:r>
        </w:del>
      </w:ins>
      <w:ins w:id="586" w:author="Hemstrom, William Beryl" w:date="2023-01-20T17:32:00Z">
        <w:del w:id="587" w:author="Hemstrom, William Beryl [2]" w:date="2023-05-09T13:30:00Z">
          <w:r w:rsidR="00846618" w:rsidDel="00015DA1">
            <w:rPr>
              <w:rFonts w:ascii="Times New Roman" w:hAnsi="Times New Roman" w:cs="Times New Roman"/>
              <w:color w:val="000000"/>
            </w:rPr>
            <w:delText xml:space="preserve"> We then</w:delText>
          </w:r>
        </w:del>
        <w:r w:rsidR="00846618">
          <w:rPr>
            <w:rFonts w:ascii="Times New Roman" w:hAnsi="Times New Roman" w:cs="Times New Roman"/>
            <w:color w:val="000000"/>
          </w:rPr>
          <w:t xml:space="preserve"> used </w:t>
        </w:r>
      </w:ins>
      <w:del w:id="588" w:author="Hemstrom, William Beryl" w:date="2023-01-20T17:31:00Z">
        <w:r w:rsidR="001A0AD6" w:rsidDel="00846618">
          <w:rPr>
            <w:rFonts w:ascii="Times New Roman" w:hAnsi="Times New Roman" w:cs="Times New Roman"/>
            <w:color w:val="000000"/>
          </w:rPr>
          <w:delText xml:space="preserve"> </w:delText>
        </w:r>
      </w:del>
      <w:proofErr w:type="spellStart"/>
      <w:r w:rsidR="00624B39">
        <w:rPr>
          <w:rFonts w:ascii="Times New Roman" w:hAnsi="Times New Roman" w:cs="Times New Roman"/>
          <w:color w:val="000000"/>
        </w:rPr>
        <w:t>SAMtools</w:t>
      </w:r>
      <w:proofErr w:type="spellEnd"/>
      <w:r w:rsidR="00624B39">
        <w:rPr>
          <w:rFonts w:ascii="Times New Roman" w:hAnsi="Times New Roman" w:cs="Times New Roman"/>
          <w:color w:val="000000"/>
        </w:rPr>
        <w:t xml:space="preserve"> was used to remove </w:t>
      </w:r>
      <w:ins w:id="589" w:author="Hemstrom, William Beryl [2]" w:date="2023-05-08T14:56:00Z">
        <w:r w:rsidR="002B13F8">
          <w:rPr>
            <w:rFonts w:ascii="Times New Roman" w:hAnsi="Times New Roman" w:cs="Times New Roman"/>
            <w:color w:val="000000"/>
          </w:rPr>
          <w:t xml:space="preserve">PCR </w:t>
        </w:r>
      </w:ins>
      <w:r w:rsidR="00624B39">
        <w:rPr>
          <w:rFonts w:ascii="Times New Roman" w:hAnsi="Times New Roman" w:cs="Times New Roman"/>
          <w:color w:val="000000"/>
        </w:rPr>
        <w:t>duplicates</w:t>
      </w:r>
      <w:ins w:id="590" w:author="Hemstrom, William Beryl [2]" w:date="2023-05-08T14:56:00Z">
        <w:r w:rsidR="002B13F8">
          <w:rPr>
            <w:rFonts w:ascii="Times New Roman" w:hAnsi="Times New Roman" w:cs="Times New Roman"/>
            <w:color w:val="000000"/>
          </w:rPr>
          <w:t xml:space="preserve"> </w:t>
        </w:r>
      </w:ins>
      <w:del w:id="591" w:author="Hemstrom, William Beryl [2]" w:date="2023-05-08T14:55:00Z">
        <w:r w:rsidR="00624B39" w:rsidDel="002B13F8">
          <w:rPr>
            <w:rFonts w:ascii="Times New Roman" w:hAnsi="Times New Roman" w:cs="Times New Roman"/>
            <w:color w:val="000000"/>
          </w:rPr>
          <w:delText>, filter for</w:delText>
        </w:r>
      </w:del>
      <w:ins w:id="592" w:author="Hemstrom, William Beryl" w:date="2023-01-20T17:32:00Z">
        <w:del w:id="593" w:author="Hemstrom, William Beryl [2]" w:date="2023-05-08T14:55:00Z">
          <w:r w:rsidR="00846618" w:rsidDel="002B13F8">
            <w:rPr>
              <w:rFonts w:ascii="Times New Roman" w:hAnsi="Times New Roman" w:cs="Times New Roman"/>
              <w:color w:val="000000"/>
            </w:rPr>
            <w:delText>remove improperly paired reads</w:delText>
          </w:r>
        </w:del>
      </w:ins>
      <w:del w:id="594" w:author="Hemstrom, William Beryl [2]" w:date="2023-05-08T14:55:00Z">
        <w:r w:rsidR="00624B39" w:rsidDel="002B13F8">
          <w:rPr>
            <w:rFonts w:ascii="Times New Roman" w:hAnsi="Times New Roman" w:cs="Times New Roman"/>
            <w:color w:val="000000"/>
          </w:rPr>
          <w:delText xml:space="preserve"> pairs,</w:delText>
        </w:r>
      </w:del>
      <w:del w:id="595" w:author="Hemstrom, William Beryl [2]" w:date="2023-05-09T13:30:00Z">
        <w:r w:rsidR="00624B39" w:rsidDel="00015DA1">
          <w:rPr>
            <w:rFonts w:ascii="Times New Roman" w:hAnsi="Times New Roman" w:cs="Times New Roman"/>
            <w:color w:val="000000"/>
          </w:rPr>
          <w:delText xml:space="preserve"> sort</w:delText>
        </w:r>
      </w:del>
      <w:del w:id="596" w:author="Hemstrom, William Beryl [2]" w:date="2023-05-08T14:56:00Z">
        <w:r w:rsidR="00624B39" w:rsidDel="002B13F8">
          <w:rPr>
            <w:rFonts w:ascii="Times New Roman" w:hAnsi="Times New Roman" w:cs="Times New Roman"/>
            <w:color w:val="000000"/>
          </w:rPr>
          <w:delText>,</w:delText>
        </w:r>
      </w:del>
      <w:del w:id="597" w:author="Hemstrom, William Beryl [2]" w:date="2023-05-09T13:30:00Z">
        <w:r w:rsidR="00624B39" w:rsidDel="00015DA1">
          <w:rPr>
            <w:rFonts w:ascii="Times New Roman" w:hAnsi="Times New Roman" w:cs="Times New Roman"/>
            <w:color w:val="000000"/>
          </w:rPr>
          <w:delText xml:space="preserve"> and index binary alignment map (BAM) files</w:delText>
        </w:r>
      </w:del>
      <w:ins w:id="598" w:author="Hemstrom, William Beryl [2]" w:date="2023-05-08T14:56:00Z">
        <w:r w:rsidR="002B13F8">
          <w:rPr>
            <w:rFonts w:ascii="Times New Roman" w:hAnsi="Times New Roman" w:cs="Times New Roman"/>
            <w:color w:val="000000"/>
          </w:rPr>
          <w:t>(</w:t>
        </w:r>
      </w:ins>
      <w:ins w:id="599" w:author="Hemstrom, William Beryl [2]" w:date="2023-05-09T13:31:00Z">
        <w:r w:rsidR="00015DA1">
          <w:rPr>
            <w:rFonts w:ascii="Times New Roman" w:hAnsi="Times New Roman" w:cs="Times New Roman"/>
            <w:color w:val="000000"/>
          </w:rPr>
          <w:t>Li et al. 2009</w:t>
        </w:r>
      </w:ins>
      <w:ins w:id="600" w:author="Hemstrom, William Beryl [2]" w:date="2023-05-08T14:56:00Z">
        <w:r w:rsidR="002B13F8">
          <w:rPr>
            <w:rFonts w:ascii="Times New Roman" w:hAnsi="Times New Roman" w:cs="Times New Roman"/>
            <w:color w:val="000000"/>
          </w:rPr>
          <w:t>)</w:t>
        </w:r>
      </w:ins>
      <w:r w:rsidR="00624B39">
        <w:rPr>
          <w:rFonts w:ascii="Times New Roman" w:hAnsi="Times New Roman" w:cs="Times New Roman"/>
          <w:color w:val="000000"/>
        </w:rPr>
        <w:t xml:space="preserve">. </w:t>
      </w:r>
      <w:ins w:id="601" w:author="Hemstrom, William Beryl" w:date="2023-01-20T17:33:00Z">
        <w:del w:id="602" w:author="Hemstrom, William Beryl [2]" w:date="2023-05-08T14:57:00Z">
          <w:r w:rsidR="00846618" w:rsidDel="002B13F8">
            <w:rPr>
              <w:rFonts w:ascii="Times New Roman" w:hAnsi="Times New Roman" w:cs="Times New Roman"/>
              <w:color w:val="000000"/>
            </w:rPr>
            <w:delText>Genotypes were then called using the ANG</w:delText>
          </w:r>
        </w:del>
      </w:ins>
      <w:ins w:id="603" w:author="Hemstrom, William Beryl" w:date="2023-01-20T17:34:00Z">
        <w:del w:id="604" w:author="Hemstrom, William Beryl [2]" w:date="2023-05-08T14:57:00Z">
          <w:r w:rsidR="00846618" w:rsidDel="002B13F8">
            <w:rPr>
              <w:rFonts w:ascii="Times New Roman" w:hAnsi="Times New Roman" w:cs="Times New Roman"/>
              <w:color w:val="000000"/>
            </w:rPr>
            <w:delText xml:space="preserve">SD software package with the options: </w:delText>
          </w:r>
          <w:commentRangeStart w:id="605"/>
          <w:r w:rsidR="00846618" w:rsidDel="002B13F8">
            <w:rPr>
              <w:rFonts w:ascii="Times New Roman" w:hAnsi="Times New Roman" w:cs="Times New Roman"/>
              <w:color w:val="000000"/>
            </w:rPr>
            <w:delText>INSERT</w:delText>
          </w:r>
          <w:commentRangeEnd w:id="605"/>
          <w:r w:rsidR="00846618" w:rsidDel="002B13F8">
            <w:rPr>
              <w:rStyle w:val="CommentReference"/>
            </w:rPr>
            <w:commentReference w:id="605"/>
          </w:r>
          <w:r w:rsidR="00283E98" w:rsidDel="002B13F8">
            <w:rPr>
              <w:rFonts w:ascii="Times New Roman" w:hAnsi="Times New Roman" w:cs="Times New Roman"/>
              <w:color w:val="000000"/>
            </w:rPr>
            <w:delText xml:space="preserve"> </w:delText>
          </w:r>
        </w:del>
      </w:ins>
      <w:ins w:id="606" w:author="Hemstrom, William Beryl" w:date="2023-01-20T17:35:00Z">
        <w:del w:id="607" w:author="Hemstrom, William Beryl [2]" w:date="2023-05-08T14:57:00Z">
          <w:r w:rsidR="00283E98" w:rsidDel="002B13F8">
            <w:rPr>
              <w:rFonts w:ascii="Times New Roman" w:hAnsi="Times New Roman" w:cs="Times New Roman"/>
              <w:color w:val="000000"/>
            </w:rPr>
            <w:delText>(</w:delText>
          </w:r>
          <w:r w:rsidR="00283E98" w:rsidRPr="00283E98" w:rsidDel="002B13F8">
            <w:rPr>
              <w:rFonts w:ascii="Times New Roman" w:hAnsi="Times New Roman" w:cs="Times New Roman"/>
              <w:color w:val="000000"/>
            </w:rPr>
            <w:delText>Korneliussen</w:delText>
          </w:r>
          <w:r w:rsidR="00283E98" w:rsidDel="002B13F8">
            <w:rPr>
              <w:rFonts w:ascii="Times New Roman" w:hAnsi="Times New Roman" w:cs="Times New Roman"/>
              <w:color w:val="000000"/>
            </w:rPr>
            <w:delText xml:space="preserve"> et al 2014).</w:delText>
          </w:r>
        </w:del>
      </w:ins>
      <w:del w:id="608" w:author="Hemstrom, William Beryl [2]" w:date="2023-05-08T14:57:00Z">
        <w:r w:rsidR="00C77DFD" w:rsidDel="002B13F8">
          <w:rPr>
            <w:rFonts w:ascii="Times New Roman" w:hAnsi="Times New Roman" w:cs="Times New Roman"/>
            <w:color w:val="000000"/>
          </w:rPr>
          <w:delText xml:space="preserve">To prepare these files, the reads were trimmed 75bp from the 3’-end and 5bp from the 5’-end. </w:delText>
        </w:r>
        <w:r w:rsidR="005B7BBD" w:rsidDel="002B13F8">
          <w:rPr>
            <w:rFonts w:ascii="Times New Roman" w:hAnsi="Times New Roman" w:cs="Times New Roman"/>
            <w:color w:val="000000"/>
          </w:rPr>
          <w:delText>P</w:delText>
        </w:r>
        <w:r w:rsidR="00C77DFD" w:rsidDel="002B13F8">
          <w:rPr>
            <w:rFonts w:ascii="Times New Roman" w:hAnsi="Times New Roman" w:cs="Times New Roman"/>
            <w:color w:val="000000"/>
          </w:rPr>
          <w:delText xml:space="preserve">aired-end alignments and removed reads </w:delText>
        </w:r>
        <w:r w:rsidR="005B7BBD" w:rsidDel="002B13F8">
          <w:rPr>
            <w:rFonts w:ascii="Times New Roman" w:hAnsi="Times New Roman" w:cs="Times New Roman"/>
            <w:color w:val="000000"/>
          </w:rPr>
          <w:delText xml:space="preserve">were performed </w:delText>
        </w:r>
        <w:r w:rsidR="00C77DFD" w:rsidDel="002B13F8">
          <w:rPr>
            <w:rFonts w:ascii="Times New Roman" w:hAnsi="Times New Roman" w:cs="Times New Roman"/>
            <w:color w:val="000000"/>
          </w:rPr>
          <w:delText xml:space="preserve">from the variable end of the RAD fragments. </w:delText>
        </w:r>
      </w:del>
    </w:p>
    <w:p w14:paraId="4EAA5B9C" w14:textId="3EBA5030" w:rsidR="001E744F" w:rsidDel="002B13F8" w:rsidRDefault="00924428">
      <w:pPr>
        <w:spacing w:line="480" w:lineRule="auto"/>
        <w:rPr>
          <w:del w:id="609" w:author="Hemstrom, William Beryl [2]" w:date="2023-05-08T14:56:00Z"/>
          <w:rFonts w:ascii="Times New Roman" w:hAnsi="Times New Roman" w:cs="Times New Roman"/>
        </w:rPr>
        <w:pPrChange w:id="610" w:author="Hemstrom, William Beryl [2]" w:date="2023-05-08T14:57:00Z">
          <w:pPr>
            <w:spacing w:line="480" w:lineRule="auto"/>
            <w:ind w:firstLine="720"/>
          </w:pPr>
        </w:pPrChange>
      </w:pPr>
      <w:commentRangeStart w:id="611"/>
      <w:del w:id="612" w:author="Hemstrom, William Beryl [2]" w:date="2023-05-08T14:56:00Z">
        <w:r w:rsidDel="002B13F8">
          <w:rPr>
            <w:rFonts w:ascii="Times New Roman" w:hAnsi="Times New Roman" w:cs="Times New Roman"/>
          </w:rPr>
          <w:delText xml:space="preserve">Some analyses were limited by poor yields in the amount of DNA collected from the extractions. Haphazard sampling found average yields between 3-5 ng/µL </w:delText>
        </w:r>
        <w:r w:rsidR="00392BDC" w:rsidDel="002B13F8">
          <w:rPr>
            <w:rFonts w:ascii="Times New Roman" w:hAnsi="Times New Roman" w:cs="Times New Roman"/>
          </w:rPr>
          <w:delText xml:space="preserve">measured </w:delText>
        </w:r>
        <w:r w:rsidDel="002B13F8">
          <w:rPr>
            <w:rFonts w:ascii="Times New Roman" w:hAnsi="Times New Roman" w:cs="Times New Roman"/>
          </w:rPr>
          <w:delText>on a NanoDrop</w:delText>
        </w:r>
        <w:r w:rsidRPr="00924428" w:rsidDel="002B13F8">
          <w:rPr>
            <w:rFonts w:ascii="Times New Roman" w:hAnsi="Times New Roman" w:cs="Times New Roman"/>
            <w:vertAlign w:val="superscript"/>
          </w:rPr>
          <w:delText>TM</w:delText>
        </w:r>
        <w:r w:rsidDel="002B13F8">
          <w:rPr>
            <w:rFonts w:ascii="Times New Roman" w:hAnsi="Times New Roman" w:cs="Times New Roman"/>
          </w:rPr>
          <w:delText xml:space="preserve"> Lite Spectrophotometer. </w:delText>
        </w:r>
        <w:r w:rsidR="00532847" w:rsidDel="002B13F8">
          <w:rPr>
            <w:rFonts w:ascii="Times New Roman" w:hAnsi="Times New Roman" w:cs="Times New Roman"/>
          </w:rPr>
          <w:delText xml:space="preserve">Further sequencing runs were therefore performed to provide greater analytical power, </w:delText>
        </w:r>
        <w:r w:rsidR="008800D3" w:rsidDel="002B13F8">
          <w:rPr>
            <w:rFonts w:ascii="Times New Roman" w:hAnsi="Times New Roman" w:cs="Times New Roman"/>
          </w:rPr>
          <w:delText xml:space="preserve">for </w:delText>
        </w:r>
        <w:r w:rsidR="008D65C1" w:rsidDel="002B13F8">
          <w:rPr>
            <w:rFonts w:ascii="Times New Roman" w:hAnsi="Times New Roman" w:cs="Times New Roman"/>
          </w:rPr>
          <w:delText>an</w:delText>
        </w:r>
        <w:r w:rsidR="008800D3" w:rsidDel="002B13F8">
          <w:rPr>
            <w:rFonts w:ascii="Times New Roman" w:hAnsi="Times New Roman" w:cs="Times New Roman"/>
          </w:rPr>
          <w:delText xml:space="preserve"> </w:delText>
        </w:r>
        <w:r w:rsidR="0047236D" w:rsidDel="002B13F8">
          <w:rPr>
            <w:rFonts w:ascii="Times New Roman" w:hAnsi="Times New Roman" w:cs="Times New Roman"/>
          </w:rPr>
          <w:delText>average of 735K reads per lane</w:delText>
        </w:r>
        <w:commentRangeEnd w:id="611"/>
        <w:r w:rsidR="00846618" w:rsidDel="002B13F8">
          <w:rPr>
            <w:rStyle w:val="CommentReference"/>
          </w:rPr>
          <w:commentReference w:id="611"/>
        </w:r>
        <w:r w:rsidR="00532847" w:rsidDel="002B13F8">
          <w:rPr>
            <w:rFonts w:ascii="Times New Roman" w:hAnsi="Times New Roman" w:cs="Times New Roman"/>
          </w:rPr>
          <w:delText xml:space="preserve">. </w:delText>
        </w:r>
      </w:del>
    </w:p>
    <w:p w14:paraId="48FAD40D" w14:textId="77777777" w:rsidR="001E744F" w:rsidDel="002B13F8" w:rsidRDefault="001E744F">
      <w:pPr>
        <w:spacing w:line="480" w:lineRule="auto"/>
        <w:rPr>
          <w:del w:id="613" w:author="Hemstrom, William Beryl [2]" w:date="2023-05-08T14:57:00Z"/>
          <w:rFonts w:ascii="Times New Roman" w:hAnsi="Times New Roman" w:cs="Times New Roman"/>
        </w:rPr>
        <w:pPrChange w:id="614" w:author="Hemstrom, William Beryl [2]" w:date="2023-05-08T14:57:00Z">
          <w:pPr>
            <w:spacing w:line="480" w:lineRule="auto"/>
            <w:ind w:firstLine="720"/>
          </w:pPr>
        </w:pPrChange>
      </w:pPr>
    </w:p>
    <w:p w14:paraId="59A5CD43" w14:textId="77777777" w:rsidR="001E744F" w:rsidRDefault="001E744F">
      <w:pPr>
        <w:spacing w:line="480" w:lineRule="auto"/>
        <w:rPr>
          <w:rFonts w:ascii="Times New Roman" w:hAnsi="Times New Roman" w:cs="Times New Roman"/>
        </w:rPr>
        <w:pPrChange w:id="615" w:author="Hemstrom, William Beryl [2]" w:date="2023-05-08T14:57:00Z">
          <w:pPr>
            <w:spacing w:line="480" w:lineRule="auto"/>
            <w:ind w:firstLine="720"/>
          </w:pPr>
        </w:pPrChange>
      </w:pPr>
    </w:p>
    <w:p w14:paraId="48C07BAD" w14:textId="77777777" w:rsidR="001E744F" w:rsidRPr="00F25C11" w:rsidRDefault="001E744F" w:rsidP="001E744F">
      <w:pPr>
        <w:spacing w:line="480" w:lineRule="auto"/>
        <w:ind w:firstLine="720"/>
        <w:rPr>
          <w:rFonts w:ascii="Times New Roman" w:hAnsi="Times New Roman" w:cs="Times New Roman"/>
        </w:rPr>
      </w:pPr>
    </w:p>
    <w:p w14:paraId="26694C47" w14:textId="03754D8B" w:rsidR="005E2039" w:rsidRDefault="005E2039" w:rsidP="00E7388E">
      <w:pPr>
        <w:spacing w:line="480" w:lineRule="auto"/>
        <w:rPr>
          <w:rFonts w:ascii="Times New Roman" w:hAnsi="Times New Roman" w:cs="Times New Roman"/>
          <w:color w:val="000000"/>
          <w:u w:val="single"/>
        </w:rPr>
      </w:pPr>
      <w:r>
        <w:rPr>
          <w:rFonts w:ascii="Times New Roman" w:hAnsi="Times New Roman" w:cs="Times New Roman"/>
          <w:color w:val="000000"/>
          <w:u w:val="single"/>
        </w:rPr>
        <w:t>Statistical Analysis</w:t>
      </w:r>
    </w:p>
    <w:p w14:paraId="01C66067" w14:textId="7C8E2387" w:rsidR="00791824" w:rsidRPr="003B526E" w:rsidRDefault="00035532" w:rsidP="00E7388E">
      <w:pPr>
        <w:spacing w:line="480" w:lineRule="auto"/>
        <w:rPr>
          <w:rFonts w:ascii="Times New Roman" w:hAnsi="Times New Roman" w:cs="Times New Roman"/>
          <w:color w:val="000000" w:themeColor="text1"/>
        </w:rPr>
      </w:pPr>
      <w:r>
        <w:rPr>
          <w:rFonts w:ascii="Times New Roman" w:hAnsi="Times New Roman" w:cs="Times New Roman"/>
        </w:rPr>
        <w:tab/>
      </w:r>
      <w:ins w:id="616" w:author="Hemstrom, William Beryl" w:date="2023-01-20T17:37:00Z">
        <w:r w:rsidR="00283E98">
          <w:rPr>
            <w:rFonts w:ascii="Times New Roman" w:hAnsi="Times New Roman" w:cs="Times New Roman"/>
          </w:rPr>
          <w:t>In order to de</w:t>
        </w:r>
      </w:ins>
      <w:ins w:id="617" w:author="Hemstrom, William Beryl" w:date="2023-01-20T17:38:00Z">
        <w:r w:rsidR="00283E98">
          <w:rPr>
            <w:rFonts w:ascii="Times New Roman" w:hAnsi="Times New Roman" w:cs="Times New Roman"/>
          </w:rPr>
          <w:t>scribe the general structure of our populations, we conducted a</w:t>
        </w:r>
      </w:ins>
      <w:del w:id="618" w:author="Hemstrom, William Beryl" w:date="2023-01-20T17:38:00Z">
        <w:r w:rsidR="005B7BBD" w:rsidDel="00283E98">
          <w:rPr>
            <w:rFonts w:ascii="Times New Roman" w:hAnsi="Times New Roman" w:cs="Times New Roman"/>
          </w:rPr>
          <w:delText>A</w:delText>
        </w:r>
      </w:del>
      <w:r w:rsidR="0075155A">
        <w:rPr>
          <w:rFonts w:ascii="Times New Roman" w:hAnsi="Times New Roman" w:cs="Times New Roman"/>
        </w:rPr>
        <w:t xml:space="preserve"> principal component analysis</w:t>
      </w:r>
      <w:ins w:id="619" w:author="Hemstrom, William Beryl" w:date="2023-01-20T17:37:00Z">
        <w:r w:rsidR="00283E98">
          <w:rPr>
            <w:rFonts w:ascii="Times New Roman" w:hAnsi="Times New Roman" w:cs="Times New Roman"/>
          </w:rPr>
          <w:t xml:space="preserve"> (PCA)</w:t>
        </w:r>
      </w:ins>
      <w:ins w:id="620" w:author="Hemstrom, William Beryl" w:date="2023-01-20T17:38:00Z">
        <w:r w:rsidR="00283E98">
          <w:rPr>
            <w:rFonts w:ascii="Times New Roman" w:hAnsi="Times New Roman" w:cs="Times New Roman"/>
          </w:rPr>
          <w:t xml:space="preserve">. </w:t>
        </w:r>
      </w:ins>
      <w:del w:id="621" w:author="Hemstrom, William Beryl" w:date="2023-01-20T17:38:00Z">
        <w:r w:rsidR="005B7BBD" w:rsidDel="00283E98">
          <w:rPr>
            <w:rFonts w:ascii="Times New Roman" w:hAnsi="Times New Roman" w:cs="Times New Roman"/>
          </w:rPr>
          <w:delText xml:space="preserve"> was used</w:delText>
        </w:r>
        <w:r w:rsidR="0075155A" w:rsidDel="00283E98">
          <w:rPr>
            <w:rFonts w:ascii="Times New Roman" w:hAnsi="Times New Roman" w:cs="Times New Roman"/>
          </w:rPr>
          <w:delText xml:space="preserve"> to </w:delText>
        </w:r>
        <w:r w:rsidR="0059528D" w:rsidDel="00283E98">
          <w:rPr>
            <w:rFonts w:ascii="Times New Roman" w:hAnsi="Times New Roman" w:cs="Times New Roman"/>
          </w:rPr>
          <w:delText>summarize the resulting SNP data.</w:delText>
        </w:r>
        <w:r w:rsidR="0075155A" w:rsidDel="00283E98">
          <w:rPr>
            <w:rFonts w:ascii="Times New Roman" w:hAnsi="Times New Roman" w:cs="Times New Roman"/>
          </w:rPr>
          <w:delText xml:space="preserve"> </w:delText>
        </w:r>
      </w:del>
      <w:r w:rsidR="002E5B0E">
        <w:rPr>
          <w:rFonts w:ascii="Times New Roman" w:hAnsi="Times New Roman" w:cs="Times New Roman"/>
        </w:rPr>
        <w:t>Due to the low coverage</w:t>
      </w:r>
      <w:ins w:id="622" w:author="Hemstrom, William Beryl" w:date="2023-01-20T17:35:00Z">
        <w:r w:rsidR="00283E98">
          <w:rPr>
            <w:rFonts w:ascii="Times New Roman" w:hAnsi="Times New Roman" w:cs="Times New Roman"/>
          </w:rPr>
          <w:t xml:space="preserve"> of our data</w:t>
        </w:r>
      </w:ins>
      <w:r w:rsidR="002E5B0E">
        <w:rPr>
          <w:rFonts w:ascii="Times New Roman" w:hAnsi="Times New Roman" w:cs="Times New Roman"/>
        </w:rPr>
        <w:t xml:space="preserve">, </w:t>
      </w:r>
      <w:del w:id="623" w:author="Hemstrom, William Beryl" w:date="2023-01-20T17:35:00Z">
        <w:r w:rsidR="002E5B0E" w:rsidDel="00283E98">
          <w:rPr>
            <w:rFonts w:ascii="Times New Roman" w:hAnsi="Times New Roman" w:cs="Times New Roman"/>
          </w:rPr>
          <w:delText xml:space="preserve">I </w:delText>
        </w:r>
      </w:del>
      <w:ins w:id="624" w:author="Hemstrom, William Beryl" w:date="2023-01-20T17:35:00Z">
        <w:r w:rsidR="00283E98">
          <w:rPr>
            <w:rFonts w:ascii="Times New Roman" w:hAnsi="Times New Roman" w:cs="Times New Roman"/>
          </w:rPr>
          <w:t xml:space="preserve">we </w:t>
        </w:r>
      </w:ins>
      <w:r w:rsidR="002E5B0E">
        <w:rPr>
          <w:rFonts w:ascii="Times New Roman" w:hAnsi="Times New Roman" w:cs="Times New Roman"/>
        </w:rPr>
        <w:t xml:space="preserve">used </w:t>
      </w:r>
      <w:ins w:id="625" w:author="Hemstrom, William Beryl" w:date="2023-01-20T17:37:00Z">
        <w:r w:rsidR="00283E98">
          <w:rPr>
            <w:rFonts w:ascii="Times New Roman" w:hAnsi="Times New Roman" w:cs="Times New Roman"/>
          </w:rPr>
          <w:t xml:space="preserve">the </w:t>
        </w:r>
      </w:ins>
      <w:del w:id="626" w:author="Hemstrom, William Beryl" w:date="2023-01-20T17:36:00Z">
        <w:r w:rsidR="002E5B0E" w:rsidDel="00283E98">
          <w:rPr>
            <w:rFonts w:ascii="Times New Roman" w:hAnsi="Times New Roman" w:cs="Times New Roman"/>
          </w:rPr>
          <w:delText xml:space="preserve">an </w:delText>
        </w:r>
      </w:del>
      <w:ins w:id="627" w:author="Hemstrom, William Beryl" w:date="2023-01-20T17:37:00Z">
        <w:r w:rsidR="00283E98">
          <w:rPr>
            <w:rFonts w:ascii="Times New Roman" w:hAnsi="Times New Roman" w:cs="Times New Roman"/>
          </w:rPr>
          <w:t>I</w:t>
        </w:r>
      </w:ins>
      <w:del w:id="628" w:author="Hemstrom, William Beryl" w:date="2023-01-20T17:37:00Z">
        <w:r w:rsidR="002E5B0E" w:rsidDel="00283E98">
          <w:rPr>
            <w:rFonts w:ascii="Times New Roman" w:hAnsi="Times New Roman" w:cs="Times New Roman"/>
          </w:rPr>
          <w:delText>i</w:delText>
        </w:r>
      </w:del>
      <w:r w:rsidR="002E5B0E">
        <w:rPr>
          <w:rFonts w:ascii="Times New Roman" w:hAnsi="Times New Roman" w:cs="Times New Roman"/>
        </w:rPr>
        <w:t>dentity</w:t>
      </w:r>
      <w:ins w:id="629" w:author="Hemstrom, William Beryl" w:date="2023-01-20T17:37:00Z">
        <w:r w:rsidR="00283E98">
          <w:rPr>
            <w:rFonts w:ascii="Times New Roman" w:hAnsi="Times New Roman" w:cs="Times New Roman"/>
          </w:rPr>
          <w:t>-</w:t>
        </w:r>
      </w:ins>
      <w:del w:id="630" w:author="Hemstrom, William Beryl" w:date="2023-01-20T17:37:00Z">
        <w:r w:rsidR="003F6D48" w:rsidDel="00283E98">
          <w:rPr>
            <w:rFonts w:ascii="Times New Roman" w:hAnsi="Times New Roman" w:cs="Times New Roman"/>
          </w:rPr>
          <w:delText xml:space="preserve"> </w:delText>
        </w:r>
      </w:del>
      <w:r w:rsidR="002E5B0E">
        <w:rPr>
          <w:rFonts w:ascii="Times New Roman" w:hAnsi="Times New Roman" w:cs="Times New Roman"/>
        </w:rPr>
        <w:t>by</w:t>
      </w:r>
      <w:ins w:id="631" w:author="Hemstrom, William Beryl" w:date="2023-01-20T17:37:00Z">
        <w:r w:rsidR="00283E98">
          <w:rPr>
            <w:rFonts w:ascii="Times New Roman" w:hAnsi="Times New Roman" w:cs="Times New Roman"/>
          </w:rPr>
          <w:t>-</w:t>
        </w:r>
      </w:ins>
      <w:del w:id="632" w:author="Hemstrom, William Beryl" w:date="2023-01-20T17:37:00Z">
        <w:r w:rsidR="003F6D48" w:rsidDel="00283E98">
          <w:rPr>
            <w:rFonts w:ascii="Times New Roman" w:hAnsi="Times New Roman" w:cs="Times New Roman"/>
          </w:rPr>
          <w:delText xml:space="preserve"> </w:delText>
        </w:r>
        <w:r w:rsidR="002E5B0E" w:rsidDel="00283E98">
          <w:rPr>
            <w:rFonts w:ascii="Times New Roman" w:hAnsi="Times New Roman" w:cs="Times New Roman"/>
          </w:rPr>
          <w:delText xml:space="preserve">state </w:delText>
        </w:r>
      </w:del>
      <w:ins w:id="633" w:author="Hemstrom, William Beryl" w:date="2023-01-20T17:37:00Z">
        <w:r w:rsidR="00283E98">
          <w:rPr>
            <w:rFonts w:ascii="Times New Roman" w:hAnsi="Times New Roman" w:cs="Times New Roman"/>
          </w:rPr>
          <w:t>State</w:t>
        </w:r>
      </w:ins>
      <w:ins w:id="634" w:author="Hemstrom, William Beryl" w:date="2023-01-20T17:38:00Z">
        <w:r w:rsidR="00283E98">
          <w:rPr>
            <w:rFonts w:ascii="Times New Roman" w:hAnsi="Times New Roman" w:cs="Times New Roman"/>
          </w:rPr>
          <w:t xml:space="preserve"> method in</w:t>
        </w:r>
      </w:ins>
      <w:ins w:id="635" w:author="Hemstrom, William Beryl" w:date="2023-01-20T17:39:00Z">
        <w:r w:rsidR="00283E98">
          <w:rPr>
            <w:rFonts w:ascii="Times New Roman" w:hAnsi="Times New Roman" w:cs="Times New Roman"/>
          </w:rPr>
          <w:t xml:space="preserve"> the ANGSD software package (</w:t>
        </w:r>
        <w:proofErr w:type="spellStart"/>
        <w:r w:rsidR="00283E98">
          <w:rPr>
            <w:rFonts w:ascii="Times New Roman" w:hAnsi="Times New Roman" w:cs="Times New Roman"/>
          </w:rPr>
          <w:t>Korneliussen</w:t>
        </w:r>
        <w:proofErr w:type="spellEnd"/>
        <w:r w:rsidR="00283E98">
          <w:rPr>
            <w:rFonts w:ascii="Times New Roman" w:hAnsi="Times New Roman" w:cs="Times New Roman"/>
          </w:rPr>
          <w:t xml:space="preserve"> et al., 2014)</w:t>
        </w:r>
      </w:ins>
      <w:ins w:id="636" w:author="Hemstrom, William Beryl" w:date="2023-01-20T17:37:00Z">
        <w:r w:rsidR="00283E98">
          <w:rPr>
            <w:rFonts w:ascii="Times New Roman" w:hAnsi="Times New Roman" w:cs="Times New Roman"/>
          </w:rPr>
          <w:t xml:space="preserve"> to generate genetic covariance matrices </w:t>
        </w:r>
      </w:ins>
      <w:del w:id="637" w:author="Hemstrom, William Beryl" w:date="2023-01-20T17:37:00Z">
        <w:r w:rsidR="002E5B0E" w:rsidDel="00283E98">
          <w:rPr>
            <w:rFonts w:ascii="Times New Roman" w:hAnsi="Times New Roman" w:cs="Times New Roman"/>
          </w:rPr>
          <w:delText>approach to</w:delText>
        </w:r>
      </w:del>
      <w:ins w:id="638" w:author="Hemstrom, William Beryl" w:date="2023-01-20T17:37:00Z">
        <w:r w:rsidR="00283E98">
          <w:rPr>
            <w:rFonts w:ascii="Times New Roman" w:hAnsi="Times New Roman" w:cs="Times New Roman"/>
          </w:rPr>
          <w:t>directly and</w:t>
        </w:r>
      </w:ins>
      <w:r w:rsidR="002E5B0E">
        <w:rPr>
          <w:rFonts w:ascii="Times New Roman" w:hAnsi="Times New Roman" w:cs="Times New Roman"/>
        </w:rPr>
        <w:t xml:space="preserve"> avoid calling </w:t>
      </w:r>
      <w:ins w:id="639" w:author="Hemstrom, William Beryl" w:date="2023-01-20T17:37:00Z">
        <w:r w:rsidR="00283E98">
          <w:rPr>
            <w:rFonts w:ascii="Times New Roman" w:hAnsi="Times New Roman" w:cs="Times New Roman"/>
          </w:rPr>
          <w:t xml:space="preserve">individual </w:t>
        </w:r>
      </w:ins>
      <w:r w:rsidR="002E5B0E">
        <w:rPr>
          <w:rFonts w:ascii="Times New Roman" w:hAnsi="Times New Roman" w:cs="Times New Roman"/>
        </w:rPr>
        <w:t>genotypes</w:t>
      </w:r>
      <w:ins w:id="640" w:author="Hemstrom, William Beryl" w:date="2023-01-20T17:37:00Z">
        <w:r w:rsidR="00283E98">
          <w:rPr>
            <w:rFonts w:ascii="Times New Roman" w:hAnsi="Times New Roman" w:cs="Times New Roman"/>
          </w:rPr>
          <w:t>.</w:t>
        </w:r>
      </w:ins>
      <w:del w:id="641" w:author="Hemstrom, William Beryl" w:date="2023-01-20T17:35:00Z">
        <w:r w:rsidR="002E5B0E" w:rsidDel="00283E98">
          <w:rPr>
            <w:rFonts w:ascii="Times New Roman" w:hAnsi="Times New Roman" w:cs="Times New Roman"/>
          </w:rPr>
          <w:delText>.</w:delText>
        </w:r>
      </w:del>
      <w:r w:rsidR="002E5B0E">
        <w:rPr>
          <w:rFonts w:ascii="Times New Roman" w:hAnsi="Times New Roman" w:cs="Times New Roman"/>
        </w:rPr>
        <w:t xml:space="preserve"> </w:t>
      </w:r>
      <w:ins w:id="642" w:author="Hemstrom, William Beryl [2]" w:date="2023-05-08T14:07:00Z">
        <w:r w:rsidR="000846EF">
          <w:rPr>
            <w:rFonts w:ascii="Times New Roman" w:hAnsi="Times New Roman" w:cs="Times New Roman"/>
          </w:rPr>
          <w:t>We then scaled and centered these matrices</w:t>
        </w:r>
      </w:ins>
      <w:ins w:id="643" w:author="Hemstrom, William Beryl [2]" w:date="2023-05-08T14:08:00Z">
        <w:r w:rsidR="000846EF">
          <w:rPr>
            <w:rFonts w:ascii="Times New Roman" w:hAnsi="Times New Roman" w:cs="Times New Roman"/>
          </w:rPr>
          <w:t xml:space="preserve"> and set missing values to zero following </w:t>
        </w:r>
      </w:ins>
      <w:ins w:id="644" w:author="Hemstrom, William Beryl [2]" w:date="2023-05-08T14:09:00Z">
        <w:r w:rsidR="000846EF">
          <w:rPr>
            <w:rFonts w:ascii="Times New Roman" w:hAnsi="Times New Roman" w:cs="Times New Roman"/>
          </w:rPr>
          <w:t>Patterson et al. (2006), then</w:t>
        </w:r>
      </w:ins>
      <w:ins w:id="645" w:author="Hemstrom, William Beryl [2]" w:date="2023-05-08T14:10:00Z">
        <w:r w:rsidR="000846EF">
          <w:rPr>
            <w:rFonts w:ascii="Times New Roman" w:hAnsi="Times New Roman" w:cs="Times New Roman"/>
          </w:rPr>
          <w:t xml:space="preserve"> conducted Singular Value Decomposition in R (R Core Team 2021)</w:t>
        </w:r>
      </w:ins>
      <w:ins w:id="646" w:author="Hemstrom, William Beryl [2]" w:date="2023-05-08T14:09:00Z">
        <w:r w:rsidR="000846EF">
          <w:rPr>
            <w:rFonts w:ascii="Times New Roman" w:hAnsi="Times New Roman" w:cs="Times New Roman"/>
          </w:rPr>
          <w:t xml:space="preserve">. </w:t>
        </w:r>
      </w:ins>
      <w:ins w:id="647" w:author="Hemstrom, William Beryl" w:date="2023-01-20T17:38:00Z">
        <w:del w:id="648" w:author="Hemstrom, William Beryl [2]" w:date="2023-05-08T14:06:00Z">
          <w:r w:rsidR="00283E98" w:rsidDel="000846EF">
            <w:rPr>
              <w:rFonts w:ascii="Times New Roman" w:hAnsi="Times New Roman" w:cs="Times New Roman"/>
            </w:rPr>
            <w:delText xml:space="preserve">We </w:delText>
          </w:r>
        </w:del>
      </w:ins>
      <w:ins w:id="649" w:author="Hemstrom, William Beryl" w:date="2023-01-20T17:39:00Z">
        <w:del w:id="650" w:author="Hemstrom, William Beryl [2]" w:date="2023-05-08T14:06:00Z">
          <w:r w:rsidR="00283E98" w:rsidDel="000846EF">
            <w:rPr>
              <w:rFonts w:ascii="Times New Roman" w:hAnsi="Times New Roman" w:cs="Times New Roman"/>
            </w:rPr>
            <w:delText xml:space="preserve">then </w:delText>
          </w:r>
        </w:del>
      </w:ins>
      <w:ins w:id="651" w:author="Hemstrom, William Beryl" w:date="2023-01-20T17:38:00Z">
        <w:del w:id="652" w:author="Hemstrom, William Beryl [2]" w:date="2023-05-08T14:06:00Z">
          <w:r w:rsidR="00283E98" w:rsidDel="000846EF">
            <w:rPr>
              <w:rFonts w:ascii="Times New Roman" w:hAnsi="Times New Roman" w:cs="Times New Roman"/>
            </w:rPr>
            <w:delText xml:space="preserve">used </w:delText>
          </w:r>
        </w:del>
      </w:ins>
      <w:del w:id="653" w:author="Hemstrom, William Beryl [2]" w:date="2023-05-08T14:06:00Z">
        <w:r w:rsidR="00150480" w:rsidDel="000846EF">
          <w:rPr>
            <w:rFonts w:ascii="Times New Roman" w:hAnsi="Times New Roman" w:cs="Times New Roman"/>
          </w:rPr>
          <w:delText>Missing data points were</w:delText>
        </w:r>
        <w:r w:rsidR="002E5B0E" w:rsidDel="000846EF">
          <w:rPr>
            <w:rFonts w:ascii="Times New Roman" w:hAnsi="Times New Roman" w:cs="Times New Roman"/>
          </w:rPr>
          <w:delText xml:space="preserve"> then</w:delText>
        </w:r>
        <w:r w:rsidR="00150480" w:rsidDel="000846EF">
          <w:rPr>
            <w:rFonts w:ascii="Times New Roman" w:hAnsi="Times New Roman" w:cs="Times New Roman"/>
          </w:rPr>
          <w:delText xml:space="preserve"> added from the resulting covariance matrix using an iterative PCA approach as described by Kiers (1997)</w:delText>
        </w:r>
      </w:del>
      <w:ins w:id="654" w:author="Hemstrom, William Beryl" w:date="2023-01-20T17:39:00Z">
        <w:del w:id="655" w:author="Hemstrom, William Beryl [2]" w:date="2023-05-08T14:06:00Z">
          <w:r w:rsidR="00283E98" w:rsidDel="000846EF">
            <w:rPr>
              <w:rFonts w:ascii="Times New Roman" w:hAnsi="Times New Roman" w:cs="Times New Roman"/>
            </w:rPr>
            <w:delText xml:space="preserve"> in order to fill in missing data</w:delText>
          </w:r>
        </w:del>
      </w:ins>
      <w:del w:id="656" w:author="Hemstrom, William Beryl [2]" w:date="2023-05-08T14:06:00Z">
        <w:r w:rsidR="008D65C1" w:rsidDel="000846EF">
          <w:rPr>
            <w:rFonts w:ascii="Times New Roman" w:hAnsi="Times New Roman" w:cs="Times New Roman"/>
          </w:rPr>
          <w:delText xml:space="preserve"> using Analysis of Next G</w:delText>
        </w:r>
        <w:r w:rsidR="00D877A0" w:rsidDel="000846EF">
          <w:rPr>
            <w:rFonts w:ascii="Times New Roman" w:hAnsi="Times New Roman" w:cs="Times New Roman"/>
          </w:rPr>
          <w:delText xml:space="preserve">eneration </w:delText>
        </w:r>
        <w:r w:rsidR="008D65C1" w:rsidDel="000846EF">
          <w:rPr>
            <w:rFonts w:ascii="Times New Roman" w:hAnsi="Times New Roman" w:cs="Times New Roman"/>
          </w:rPr>
          <w:delText>Sequencing</w:delText>
        </w:r>
        <w:r w:rsidR="00D877A0" w:rsidDel="000846EF">
          <w:rPr>
            <w:rFonts w:ascii="Times New Roman" w:hAnsi="Times New Roman" w:cs="Times New Roman"/>
          </w:rPr>
          <w:delText xml:space="preserve"> Data, ANGSD (</w:delText>
        </w:r>
        <w:r w:rsidR="00FB17F6" w:rsidDel="000846EF">
          <w:rPr>
            <w:rFonts w:ascii="Times New Roman" w:hAnsi="Times New Roman" w:cs="Times New Roman"/>
          </w:rPr>
          <w:delText>Kor</w:delText>
        </w:r>
        <w:r w:rsidR="00C118D2" w:rsidDel="000846EF">
          <w:rPr>
            <w:rFonts w:ascii="Times New Roman" w:hAnsi="Times New Roman" w:cs="Times New Roman"/>
          </w:rPr>
          <w:delText>neliussen et al., 2014)</w:delText>
        </w:r>
        <w:r w:rsidR="00150480" w:rsidDel="000846EF">
          <w:rPr>
            <w:rFonts w:ascii="Times New Roman" w:hAnsi="Times New Roman" w:cs="Times New Roman"/>
          </w:rPr>
          <w:delText>.</w:delText>
        </w:r>
        <w:r w:rsidR="00CE27A3" w:rsidDel="000846EF">
          <w:rPr>
            <w:rFonts w:ascii="Times New Roman" w:hAnsi="Times New Roman" w:cs="Times New Roman"/>
          </w:rPr>
          <w:delText xml:space="preserve"> </w:delText>
        </w:r>
        <w:r w:rsidR="00AF54A7" w:rsidDel="000846EF">
          <w:rPr>
            <w:rFonts w:ascii="Times New Roman" w:hAnsi="Times New Roman" w:cs="Times New Roman"/>
          </w:rPr>
          <w:delText>PCA mapping was performed by estimating allele frequencies and retaining SNPs with a minor allele frequency of at least 0.0</w:delText>
        </w:r>
        <w:r w:rsidR="00C118D2" w:rsidDel="000846EF">
          <w:rPr>
            <w:rFonts w:ascii="Times New Roman" w:hAnsi="Times New Roman" w:cs="Times New Roman"/>
          </w:rPr>
          <w:delText xml:space="preserve">5. </w:delText>
        </w:r>
        <w:r w:rsidR="00150480" w:rsidDel="000846EF">
          <w:rPr>
            <w:rFonts w:ascii="Times New Roman" w:hAnsi="Times New Roman" w:cs="Times New Roman"/>
          </w:rPr>
          <w:delText>This approach has been shown the to work well at estimating the missing values, especially when those values are highly correlated (Dray and Josse, 2015)</w:delText>
        </w:r>
      </w:del>
      <w:ins w:id="657" w:author="Hemstrom, William Beryl" w:date="2023-01-20T17:40:00Z">
        <w:del w:id="658" w:author="Hemstrom, William Beryl [2]" w:date="2023-05-08T14:06:00Z">
          <w:r w:rsidR="00283E98" w:rsidDel="000846EF">
            <w:rPr>
              <w:rFonts w:ascii="Times New Roman" w:hAnsi="Times New Roman" w:cs="Times New Roman"/>
            </w:rPr>
            <w:delText>, as should be the case between individuals within populations</w:delText>
          </w:r>
        </w:del>
      </w:ins>
      <w:del w:id="659" w:author="Hemstrom, William Beryl [2]" w:date="2023-05-08T14:06:00Z">
        <w:r w:rsidR="00150480" w:rsidDel="000846EF">
          <w:rPr>
            <w:rFonts w:ascii="Times New Roman" w:hAnsi="Times New Roman" w:cs="Times New Roman"/>
          </w:rPr>
          <w:delText xml:space="preserve">. </w:delText>
        </w:r>
      </w:del>
      <w:ins w:id="660" w:author="Hemstrom, William Beryl [2]" w:date="2023-05-08T14:10:00Z">
        <w:r w:rsidR="000846EF">
          <w:rPr>
            <w:rFonts w:ascii="Times New Roman" w:hAnsi="Times New Roman" w:cs="Times New Roman"/>
          </w:rPr>
          <w:t>Since</w:t>
        </w:r>
      </w:ins>
      <w:ins w:id="661" w:author="Hemstrom, William Beryl [2]" w:date="2023-05-08T14:11:00Z">
        <w:r w:rsidR="000846EF">
          <w:rPr>
            <w:rFonts w:ascii="Times New Roman" w:hAnsi="Times New Roman" w:cs="Times New Roman"/>
          </w:rPr>
          <w:t xml:space="preserve"> our resulting principal components did not exhibit a sharp decline in the percentage of explained variance, we </w:t>
        </w:r>
      </w:ins>
      <w:ins w:id="662" w:author="Hemstrom, William Beryl" w:date="2023-01-20T17:40:00Z">
        <w:del w:id="663" w:author="Hemstrom, William Beryl [2]" w:date="2023-05-08T14:12:00Z">
          <w:r w:rsidR="00283E98" w:rsidDel="000846EF">
            <w:rPr>
              <w:rFonts w:ascii="Times New Roman" w:hAnsi="Times New Roman" w:cs="Times New Roman"/>
            </w:rPr>
            <w:delText xml:space="preserve">For we </w:delText>
          </w:r>
        </w:del>
        <w:r w:rsidR="00283E98">
          <w:rPr>
            <w:rFonts w:ascii="Times New Roman" w:hAnsi="Times New Roman" w:cs="Times New Roman"/>
          </w:rPr>
          <w:t xml:space="preserve">also used </w:t>
        </w:r>
      </w:ins>
      <w:del w:id="664" w:author="Hemstrom, William Beryl" w:date="2023-01-20T17:40:00Z">
        <w:r w:rsidR="005B7BBD" w:rsidDel="00283E98">
          <w:rPr>
            <w:rFonts w:ascii="Times New Roman" w:hAnsi="Times New Roman" w:cs="Times New Roman"/>
          </w:rPr>
          <w:lastRenderedPageBreak/>
          <w:delText>A</w:delText>
        </w:r>
        <w:r w:rsidR="00150480" w:rsidDel="00283E98">
          <w:rPr>
            <w:rFonts w:ascii="Times New Roman" w:hAnsi="Times New Roman" w:cs="Times New Roman"/>
          </w:rPr>
          <w:delText xml:space="preserve"> </w:delText>
        </w:r>
      </w:del>
      <w:ins w:id="665" w:author="Hemstrom, William Beryl" w:date="2023-01-20T17:40:00Z">
        <w:r w:rsidR="00283E98">
          <w:rPr>
            <w:rFonts w:ascii="Times New Roman" w:hAnsi="Times New Roman" w:cs="Times New Roman"/>
          </w:rPr>
          <w:t xml:space="preserve">a </w:t>
        </w:r>
      </w:ins>
      <w:ins w:id="666" w:author="Hemstrom, William Beryl [2]" w:date="2023-05-08T14:12:00Z">
        <w:r w:rsidR="000846EF">
          <w:rPr>
            <w:rFonts w:ascii="Times New Roman" w:hAnsi="Times New Roman" w:cs="Times New Roman"/>
          </w:rPr>
          <w:t>U</w:t>
        </w:r>
      </w:ins>
      <w:del w:id="667" w:author="Hemstrom, William Beryl [2]" w:date="2023-05-08T14:12:00Z">
        <w:r w:rsidR="00150480" w:rsidDel="000846EF">
          <w:rPr>
            <w:rFonts w:ascii="Times New Roman" w:hAnsi="Times New Roman" w:cs="Times New Roman"/>
          </w:rPr>
          <w:delText>u</w:delText>
        </w:r>
      </w:del>
      <w:r w:rsidR="00150480">
        <w:rPr>
          <w:rFonts w:ascii="Times New Roman" w:hAnsi="Times New Roman" w:cs="Times New Roman"/>
        </w:rPr>
        <w:t xml:space="preserve">niform </w:t>
      </w:r>
      <w:ins w:id="668" w:author="Hemstrom, William Beryl [2]" w:date="2023-05-08T14:12:00Z">
        <w:r w:rsidR="000846EF">
          <w:rPr>
            <w:rFonts w:ascii="Times New Roman" w:hAnsi="Times New Roman" w:cs="Times New Roman"/>
          </w:rPr>
          <w:t>M</w:t>
        </w:r>
      </w:ins>
      <w:del w:id="669" w:author="Hemstrom, William Beryl [2]" w:date="2023-05-08T14:12:00Z">
        <w:r w:rsidR="00150480" w:rsidDel="000846EF">
          <w:rPr>
            <w:rFonts w:ascii="Times New Roman" w:hAnsi="Times New Roman" w:cs="Times New Roman"/>
          </w:rPr>
          <w:delText>m</w:delText>
        </w:r>
      </w:del>
      <w:r w:rsidR="00150480">
        <w:rPr>
          <w:rFonts w:ascii="Times New Roman" w:hAnsi="Times New Roman" w:cs="Times New Roman"/>
        </w:rPr>
        <w:t xml:space="preserve">anifold </w:t>
      </w:r>
      <w:ins w:id="670" w:author="Hemstrom, William Beryl [2]" w:date="2023-05-08T14:12:00Z">
        <w:r w:rsidR="000846EF">
          <w:rPr>
            <w:rFonts w:ascii="Times New Roman" w:hAnsi="Times New Roman" w:cs="Times New Roman"/>
            <w:color w:val="000000" w:themeColor="text1"/>
          </w:rPr>
          <w:t>A</w:t>
        </w:r>
      </w:ins>
      <w:del w:id="671" w:author="Hemstrom, William Beryl [2]" w:date="2023-05-08T14:12:00Z">
        <w:r w:rsidR="00150480" w:rsidRPr="003B526E" w:rsidDel="000846EF">
          <w:rPr>
            <w:rFonts w:ascii="Times New Roman" w:hAnsi="Times New Roman" w:cs="Times New Roman"/>
            <w:color w:val="000000" w:themeColor="text1"/>
          </w:rPr>
          <w:delText>a</w:delText>
        </w:r>
      </w:del>
      <w:r w:rsidR="00150480" w:rsidRPr="003B526E">
        <w:rPr>
          <w:rFonts w:ascii="Times New Roman" w:hAnsi="Times New Roman" w:cs="Times New Roman"/>
          <w:color w:val="000000" w:themeColor="text1"/>
        </w:rPr>
        <w:t xml:space="preserve">pproximation and </w:t>
      </w:r>
      <w:ins w:id="672" w:author="Hemstrom, William Beryl [2]" w:date="2023-05-08T14:12:00Z">
        <w:r w:rsidR="000846EF">
          <w:rPr>
            <w:rFonts w:ascii="Times New Roman" w:hAnsi="Times New Roman" w:cs="Times New Roman"/>
            <w:color w:val="000000" w:themeColor="text1"/>
          </w:rPr>
          <w:t>P</w:t>
        </w:r>
      </w:ins>
      <w:del w:id="673" w:author="Hemstrom, William Beryl [2]" w:date="2023-05-08T14:12:00Z">
        <w:r w:rsidR="00150480" w:rsidRPr="003B526E" w:rsidDel="000846EF">
          <w:rPr>
            <w:rFonts w:ascii="Times New Roman" w:hAnsi="Times New Roman" w:cs="Times New Roman"/>
            <w:color w:val="000000" w:themeColor="text1"/>
          </w:rPr>
          <w:delText>p</w:delText>
        </w:r>
      </w:del>
      <w:r w:rsidR="00150480" w:rsidRPr="003B526E">
        <w:rPr>
          <w:rFonts w:ascii="Times New Roman" w:hAnsi="Times New Roman" w:cs="Times New Roman"/>
          <w:color w:val="000000" w:themeColor="text1"/>
        </w:rPr>
        <w:t>rojection</w:t>
      </w:r>
      <w:ins w:id="674" w:author="Hemstrom, William Beryl" w:date="2023-01-20T17:40:00Z">
        <w:r w:rsidR="00283E98">
          <w:rPr>
            <w:rFonts w:ascii="Times New Roman" w:hAnsi="Times New Roman" w:cs="Times New Roman"/>
            <w:color w:val="000000" w:themeColor="text1"/>
          </w:rPr>
          <w:t xml:space="preserve"> (</w:t>
        </w:r>
      </w:ins>
      <w:del w:id="675" w:author="Hemstrom, William Beryl" w:date="2023-01-20T17:40:00Z">
        <w:r w:rsidR="003E6AAB" w:rsidRPr="003B526E" w:rsidDel="00283E98">
          <w:rPr>
            <w:rFonts w:ascii="Times New Roman" w:hAnsi="Times New Roman" w:cs="Times New Roman"/>
            <w:color w:val="000000" w:themeColor="text1"/>
          </w:rPr>
          <w:delText xml:space="preserve">, </w:delText>
        </w:r>
      </w:del>
      <w:r w:rsidR="003E6AAB" w:rsidRPr="003B526E">
        <w:rPr>
          <w:rFonts w:ascii="Times New Roman" w:hAnsi="Times New Roman" w:cs="Times New Roman"/>
          <w:color w:val="000000" w:themeColor="text1"/>
        </w:rPr>
        <w:t>UMAP</w:t>
      </w:r>
      <w:ins w:id="676" w:author="Hemstrom, William Beryl" w:date="2023-01-20T17:40:00Z">
        <w:r w:rsidR="00283E98">
          <w:rPr>
            <w:rFonts w:ascii="Times New Roman" w:hAnsi="Times New Roman" w:cs="Times New Roman"/>
            <w:color w:val="000000" w:themeColor="text1"/>
          </w:rPr>
          <w:t>)</w:t>
        </w:r>
      </w:ins>
      <w:ins w:id="677" w:author="Hemstrom, William Beryl" w:date="2023-01-20T17:41:00Z">
        <w:r w:rsidR="00283E98">
          <w:rPr>
            <w:rFonts w:ascii="Times New Roman" w:hAnsi="Times New Roman" w:cs="Times New Roman"/>
            <w:color w:val="000000" w:themeColor="text1"/>
          </w:rPr>
          <w:t xml:space="preserve"> dimension-</w:t>
        </w:r>
        <w:proofErr w:type="spellStart"/>
        <w:r w:rsidR="00283E98">
          <w:rPr>
            <w:rFonts w:ascii="Times New Roman" w:hAnsi="Times New Roman" w:cs="Times New Roman"/>
            <w:color w:val="000000" w:themeColor="text1"/>
          </w:rPr>
          <w:t>rediction</w:t>
        </w:r>
      </w:ins>
      <w:proofErr w:type="spellEnd"/>
      <w:ins w:id="678" w:author="Hemstrom, William Beryl" w:date="2023-01-20T17:40:00Z">
        <w:r w:rsidR="00283E98">
          <w:rPr>
            <w:rFonts w:ascii="Times New Roman" w:hAnsi="Times New Roman" w:cs="Times New Roman"/>
            <w:color w:val="000000" w:themeColor="text1"/>
          </w:rPr>
          <w:t xml:space="preserve"> approach </w:t>
        </w:r>
      </w:ins>
      <w:del w:id="679" w:author="Hemstrom, William Beryl" w:date="2023-01-20T17:40:00Z">
        <w:r w:rsidR="003E6AAB" w:rsidRPr="003B526E" w:rsidDel="00283E98">
          <w:rPr>
            <w:rFonts w:ascii="Times New Roman" w:hAnsi="Times New Roman" w:cs="Times New Roman"/>
            <w:color w:val="000000" w:themeColor="text1"/>
          </w:rPr>
          <w:delText>,</w:delText>
        </w:r>
        <w:r w:rsidR="005B7BBD" w:rsidRPr="003B526E" w:rsidDel="00283E98">
          <w:rPr>
            <w:rFonts w:ascii="Times New Roman" w:hAnsi="Times New Roman" w:cs="Times New Roman"/>
            <w:color w:val="000000" w:themeColor="text1"/>
          </w:rPr>
          <w:delText xml:space="preserve"> was</w:delText>
        </w:r>
        <w:r w:rsidR="003E6AAB" w:rsidRPr="003B526E" w:rsidDel="00283E98">
          <w:rPr>
            <w:rFonts w:ascii="Times New Roman" w:hAnsi="Times New Roman" w:cs="Times New Roman"/>
            <w:color w:val="000000" w:themeColor="text1"/>
          </w:rPr>
          <w:delText xml:space="preserve"> then</w:delText>
        </w:r>
        <w:r w:rsidR="005B7BBD" w:rsidRPr="003B526E" w:rsidDel="00283E98">
          <w:rPr>
            <w:rFonts w:ascii="Times New Roman" w:hAnsi="Times New Roman" w:cs="Times New Roman"/>
            <w:color w:val="000000" w:themeColor="text1"/>
          </w:rPr>
          <w:delText xml:space="preserve"> used</w:delText>
        </w:r>
        <w:r w:rsidR="00150480" w:rsidRPr="003B526E" w:rsidDel="00283E98">
          <w:rPr>
            <w:rFonts w:ascii="Times New Roman" w:hAnsi="Times New Roman" w:cs="Times New Roman"/>
            <w:color w:val="000000" w:themeColor="text1"/>
          </w:rPr>
          <w:delText xml:space="preserve">, as a dimensional reduction approach to </w:delText>
        </w:r>
      </w:del>
      <w:ins w:id="680" w:author="Hemstrom, William Beryl" w:date="2023-01-20T17:41:00Z">
        <w:r w:rsidR="00283E98">
          <w:rPr>
            <w:rFonts w:ascii="Times New Roman" w:hAnsi="Times New Roman" w:cs="Times New Roman"/>
            <w:color w:val="000000" w:themeColor="text1"/>
          </w:rPr>
          <w:t xml:space="preserve">to </w:t>
        </w:r>
        <w:r w:rsidR="00283E98">
          <w:rPr>
            <w:rFonts w:ascii="Times New Roman" w:hAnsi="Times New Roman" w:cs="Times New Roman"/>
          </w:rPr>
          <w:t xml:space="preserve">better </w:t>
        </w:r>
        <w:proofErr w:type="spellStart"/>
        <w:r w:rsidR="00283E98">
          <w:rPr>
            <w:rFonts w:ascii="Times New Roman" w:hAnsi="Times New Roman" w:cs="Times New Roman"/>
          </w:rPr>
          <w:t>visiualize</w:t>
        </w:r>
        <w:proofErr w:type="spellEnd"/>
        <w:r w:rsidR="00283E98">
          <w:rPr>
            <w:rFonts w:ascii="Times New Roman" w:hAnsi="Times New Roman" w:cs="Times New Roman"/>
          </w:rPr>
          <w:t xml:space="preserve"> higher-order relationships between individuals </w:t>
        </w:r>
      </w:ins>
      <w:del w:id="681" w:author="Hemstrom, William Beryl" w:date="2023-01-20T17:41:00Z">
        <w:r w:rsidR="00150480" w:rsidRPr="003B526E" w:rsidDel="00283E98">
          <w:rPr>
            <w:rFonts w:ascii="Times New Roman" w:hAnsi="Times New Roman" w:cs="Times New Roman"/>
            <w:color w:val="000000" w:themeColor="text1"/>
          </w:rPr>
          <w:delText xml:space="preserve">graph the resulting data </w:delText>
        </w:r>
      </w:del>
      <w:r w:rsidR="00150480" w:rsidRPr="003B526E">
        <w:rPr>
          <w:rFonts w:ascii="Times New Roman" w:hAnsi="Times New Roman" w:cs="Times New Roman"/>
          <w:color w:val="000000" w:themeColor="text1"/>
        </w:rPr>
        <w:t>(McInnes, Healy, and Melville, 2018).</w:t>
      </w:r>
      <w:r w:rsidR="006C241C" w:rsidRPr="003B526E">
        <w:rPr>
          <w:rFonts w:ascii="Times New Roman" w:hAnsi="Times New Roman" w:cs="Times New Roman"/>
          <w:color w:val="000000" w:themeColor="text1"/>
        </w:rPr>
        <w:t xml:space="preserve"> </w:t>
      </w:r>
    </w:p>
    <w:p w14:paraId="229B3879" w14:textId="38FA02A7" w:rsidR="00300258" w:rsidRDefault="00532847" w:rsidP="00E7388E">
      <w:pPr>
        <w:spacing w:line="480" w:lineRule="auto"/>
        <w:rPr>
          <w:rFonts w:ascii="Times New Roman" w:hAnsi="Times New Roman" w:cs="Times New Roman"/>
          <w:color w:val="000000" w:themeColor="text1"/>
        </w:rPr>
      </w:pPr>
      <w:r w:rsidRPr="003B526E">
        <w:rPr>
          <w:rFonts w:ascii="Times New Roman" w:hAnsi="Times New Roman" w:cs="Times New Roman"/>
          <w:color w:val="000000" w:themeColor="text1"/>
        </w:rPr>
        <w:tab/>
      </w:r>
      <w:ins w:id="682" w:author="Hemstrom, William Beryl" w:date="2023-01-20T17:42:00Z">
        <w:r w:rsidR="00283E98">
          <w:rPr>
            <w:rFonts w:ascii="Times New Roman" w:hAnsi="Times New Roman" w:cs="Times New Roman"/>
            <w:color w:val="000000" w:themeColor="text1"/>
          </w:rPr>
          <w:t xml:space="preserve">As another alternative, we also used the </w:t>
        </w:r>
        <w:del w:id="683" w:author="Hemstrom, William Beryl [2]" w:date="2023-05-08T14:14:00Z">
          <w:r w:rsidR="00283E98" w:rsidDel="000846EF">
            <w:rPr>
              <w:rFonts w:ascii="Times New Roman" w:hAnsi="Times New Roman" w:cs="Times New Roman"/>
              <w:color w:val="000000" w:themeColor="text1"/>
            </w:rPr>
            <w:delText>STRUCTURE</w:delText>
          </w:r>
        </w:del>
      </w:ins>
      <w:proofErr w:type="spellStart"/>
      <w:ins w:id="684" w:author="Hemstrom, William Beryl [2]" w:date="2023-05-08T14:14:00Z">
        <w:r w:rsidR="000846EF">
          <w:rPr>
            <w:rFonts w:ascii="Times New Roman" w:hAnsi="Times New Roman" w:cs="Times New Roman"/>
            <w:color w:val="000000" w:themeColor="text1"/>
          </w:rPr>
          <w:t>NGSadmix</w:t>
        </w:r>
      </w:ins>
      <w:proofErr w:type="spellEnd"/>
      <w:ins w:id="685" w:author="Hemstrom, William Beryl" w:date="2023-01-20T17:42:00Z">
        <w:r w:rsidR="00283E98">
          <w:rPr>
            <w:rFonts w:ascii="Times New Roman" w:hAnsi="Times New Roman" w:cs="Times New Roman"/>
            <w:color w:val="000000" w:themeColor="text1"/>
          </w:rPr>
          <w:t xml:space="preserve"> program to </w:t>
        </w:r>
      </w:ins>
      <w:ins w:id="686" w:author="Hemstrom, William Beryl" w:date="2023-01-20T17:43:00Z">
        <w:r w:rsidR="00283E98">
          <w:rPr>
            <w:rFonts w:ascii="Times New Roman" w:hAnsi="Times New Roman" w:cs="Times New Roman"/>
            <w:color w:val="000000" w:themeColor="text1"/>
          </w:rPr>
          <w:t>visualize the relationships between our samples</w:t>
        </w:r>
      </w:ins>
      <w:ins w:id="687" w:author="Hemstrom, William Beryl [2]" w:date="2023-05-08T14:15:00Z">
        <w:r w:rsidR="006672F6">
          <w:rPr>
            <w:rFonts w:ascii="Times New Roman" w:hAnsi="Times New Roman" w:cs="Times New Roman"/>
            <w:color w:val="000000" w:themeColor="text1"/>
          </w:rPr>
          <w:t xml:space="preserve"> </w:t>
        </w:r>
      </w:ins>
      <w:ins w:id="688" w:author="Hemstrom, William Beryl [2]" w:date="2023-05-08T14:16:00Z">
        <w:r w:rsidR="006672F6">
          <w:rPr>
            <w:rFonts w:ascii="Times New Roman" w:hAnsi="Times New Roman" w:cs="Times New Roman"/>
            <w:color w:val="000000" w:themeColor="text1"/>
          </w:rPr>
          <w:t>(</w:t>
        </w:r>
        <w:proofErr w:type="spellStart"/>
        <w:r w:rsidR="006672F6">
          <w:rPr>
            <w:rFonts w:ascii="Times New Roman" w:hAnsi="Times New Roman" w:cs="Times New Roman"/>
            <w:color w:val="000000" w:themeColor="text1"/>
          </w:rPr>
          <w:t>Skotte</w:t>
        </w:r>
        <w:proofErr w:type="spellEnd"/>
        <w:r w:rsidR="006672F6">
          <w:rPr>
            <w:rFonts w:ascii="Times New Roman" w:hAnsi="Times New Roman" w:cs="Times New Roman"/>
            <w:color w:val="000000" w:themeColor="text1"/>
          </w:rPr>
          <w:t xml:space="preserve"> et al. 2013)</w:t>
        </w:r>
      </w:ins>
      <w:ins w:id="689" w:author="Hemstrom, William Beryl" w:date="2023-01-20T17:43:00Z">
        <w:r w:rsidR="00283E98">
          <w:rPr>
            <w:rFonts w:ascii="Times New Roman" w:hAnsi="Times New Roman" w:cs="Times New Roman"/>
            <w:color w:val="000000" w:themeColor="text1"/>
          </w:rPr>
          <w:t xml:space="preserve">. </w:t>
        </w:r>
      </w:ins>
      <w:commentRangeStart w:id="690"/>
      <w:del w:id="691" w:author="Hemstrom, William Beryl" w:date="2023-01-20T17:43:00Z">
        <w:r w:rsidRPr="003B526E" w:rsidDel="00283E98">
          <w:rPr>
            <w:rFonts w:ascii="Times New Roman" w:hAnsi="Times New Roman" w:cs="Times New Roman"/>
            <w:color w:val="000000" w:themeColor="text1"/>
          </w:rPr>
          <w:delText xml:space="preserve">Due to </w:delText>
        </w:r>
        <w:r w:rsidR="00BC13A2" w:rsidRPr="003B526E" w:rsidDel="00283E98">
          <w:rPr>
            <w:rFonts w:ascii="Times New Roman" w:hAnsi="Times New Roman" w:cs="Times New Roman"/>
            <w:color w:val="000000" w:themeColor="text1"/>
          </w:rPr>
          <w:delText>poorly genotyped data, many samples were excluded from further analyses.</w:delText>
        </w:r>
      </w:del>
      <w:ins w:id="692" w:author="Hemstrom, William Beryl" w:date="2023-01-20T17:43:00Z">
        <w:del w:id="693" w:author="Hemstrom, William Beryl [2]" w:date="2023-05-08T14:16:00Z">
          <w:r w:rsidR="00283E98" w:rsidDel="006672F6">
            <w:rPr>
              <w:rFonts w:ascii="Times New Roman" w:hAnsi="Times New Roman" w:cs="Times New Roman"/>
              <w:color w:val="000000" w:themeColor="text1"/>
            </w:rPr>
            <w:delText>We first removed poorly sequenced ind</w:delText>
          </w:r>
        </w:del>
      </w:ins>
      <w:ins w:id="694" w:author="Hemstrom, William Beryl" w:date="2023-01-20T17:44:00Z">
        <w:del w:id="695" w:author="Hemstrom, William Beryl [2]" w:date="2023-05-08T14:16:00Z">
          <w:r w:rsidR="00283E98" w:rsidDel="006672F6">
            <w:rPr>
              <w:rFonts w:ascii="Times New Roman" w:hAnsi="Times New Roman" w:cs="Times New Roman"/>
              <w:color w:val="000000" w:themeColor="text1"/>
            </w:rPr>
            <w:delText>ividuals,</w:delText>
          </w:r>
        </w:del>
      </w:ins>
      <w:del w:id="696" w:author="Hemstrom, William Beryl [2]" w:date="2023-05-08T14:16:00Z">
        <w:r w:rsidR="00BC13A2" w:rsidRPr="003B526E" w:rsidDel="006672F6">
          <w:rPr>
            <w:rFonts w:ascii="Times New Roman" w:hAnsi="Times New Roman" w:cs="Times New Roman"/>
            <w:color w:val="000000" w:themeColor="text1"/>
          </w:rPr>
          <w:delText xml:space="preserve"> </w:delText>
        </w:r>
        <w:commentRangeEnd w:id="690"/>
        <w:r w:rsidR="00283E98" w:rsidDel="006672F6">
          <w:rPr>
            <w:rStyle w:val="CommentReference"/>
          </w:rPr>
          <w:commentReference w:id="690"/>
        </w:r>
        <w:r w:rsidR="00BC13A2" w:rsidRPr="003B526E" w:rsidDel="006672F6">
          <w:rPr>
            <w:rFonts w:ascii="Times New Roman" w:hAnsi="Times New Roman" w:cs="Times New Roman"/>
            <w:color w:val="000000" w:themeColor="text1"/>
          </w:rPr>
          <w:delText xml:space="preserve">However 144 samples were well genotyped </w:delText>
        </w:r>
        <w:r w:rsidR="004F07CA" w:rsidRPr="003B526E" w:rsidDel="006672F6">
          <w:rPr>
            <w:rFonts w:ascii="Times New Roman" w:hAnsi="Times New Roman" w:cs="Times New Roman"/>
            <w:color w:val="000000" w:themeColor="text1"/>
          </w:rPr>
          <w:delText xml:space="preserve">and were considered sufficient to continue the analyses. </w:delText>
        </w:r>
      </w:del>
      <w:ins w:id="697" w:author="Hemstrom, William Beryl" w:date="2023-01-20T17:44:00Z">
        <w:del w:id="698" w:author="Hemstrom, William Beryl [2]" w:date="2023-05-08T14:16:00Z">
          <w:r w:rsidR="00283E98" w:rsidDel="006672F6">
            <w:rPr>
              <w:rFonts w:ascii="Times New Roman" w:hAnsi="Times New Roman" w:cs="Times New Roman"/>
              <w:color w:val="000000" w:themeColor="text1"/>
            </w:rPr>
            <w:delText>then</w:delText>
          </w:r>
        </w:del>
      </w:ins>
      <w:del w:id="699" w:author="Hemstrom, William Beryl [2]" w:date="2023-05-08T14:16:00Z">
        <w:r w:rsidR="003B526E" w:rsidRPr="003B526E" w:rsidDel="006672F6">
          <w:rPr>
            <w:rFonts w:ascii="Times New Roman" w:hAnsi="Times New Roman" w:cs="Times New Roman"/>
            <w:color w:val="000000" w:themeColor="text1"/>
          </w:rPr>
          <w:delText>First, I ran a STRUCTURE analysis</w:delText>
        </w:r>
      </w:del>
      <w:ins w:id="700" w:author="Hemstrom, William Beryl [2]" w:date="2023-05-08T14:16:00Z">
        <w:r w:rsidR="006672F6">
          <w:rPr>
            <w:rFonts w:ascii="Times New Roman" w:hAnsi="Times New Roman" w:cs="Times New Roman"/>
            <w:color w:val="000000" w:themeColor="text1"/>
          </w:rPr>
          <w:t xml:space="preserve">Briefly, </w:t>
        </w:r>
        <w:proofErr w:type="spellStart"/>
        <w:r w:rsidR="006672F6">
          <w:rPr>
            <w:rFonts w:ascii="Times New Roman" w:hAnsi="Times New Roman" w:cs="Times New Roman"/>
            <w:color w:val="000000" w:themeColor="text1"/>
          </w:rPr>
          <w:t>NGSadmix</w:t>
        </w:r>
        <w:proofErr w:type="spellEnd"/>
        <w:r w:rsidR="006672F6">
          <w:rPr>
            <w:rFonts w:ascii="Times New Roman" w:hAnsi="Times New Roman" w:cs="Times New Roman"/>
            <w:color w:val="000000" w:themeColor="text1"/>
          </w:rPr>
          <w:t xml:space="preserve"> is strongly </w:t>
        </w:r>
        <w:proofErr w:type="spellStart"/>
        <w:r w:rsidR="006672F6">
          <w:rPr>
            <w:rFonts w:ascii="Times New Roman" w:hAnsi="Times New Roman" w:cs="Times New Roman"/>
            <w:color w:val="000000" w:themeColor="text1"/>
          </w:rPr>
          <w:t>analgous</w:t>
        </w:r>
        <w:proofErr w:type="spellEnd"/>
        <w:r w:rsidR="006672F6">
          <w:rPr>
            <w:rFonts w:ascii="Times New Roman" w:hAnsi="Times New Roman" w:cs="Times New Roman"/>
            <w:color w:val="000000" w:themeColor="text1"/>
          </w:rPr>
          <w:t xml:space="preserve"> to</w:t>
        </w:r>
      </w:ins>
      <w:r w:rsidR="003B526E" w:rsidRPr="003B526E">
        <w:rPr>
          <w:rFonts w:ascii="Times New Roman" w:hAnsi="Times New Roman" w:cs="Times New Roman"/>
          <w:color w:val="000000" w:themeColor="text1"/>
        </w:rPr>
        <w:t xml:space="preserve"> </w:t>
      </w:r>
      <w:ins w:id="701" w:author="Hemstrom, William Beryl [2]" w:date="2023-05-08T14:17:00Z">
        <w:r w:rsidR="006672F6">
          <w:rPr>
            <w:rFonts w:ascii="Times New Roman" w:hAnsi="Times New Roman" w:cs="Times New Roman"/>
            <w:color w:val="000000" w:themeColor="text1"/>
          </w:rPr>
          <w:t xml:space="preserve">the widely-used program STRUCTURE </w:t>
        </w:r>
      </w:ins>
      <w:ins w:id="702" w:author="Hemstrom, William Beryl" w:date="2023-01-20T17:44:00Z">
        <w:r w:rsidR="00283E98">
          <w:rPr>
            <w:rFonts w:ascii="Times New Roman" w:hAnsi="Times New Roman" w:cs="Times New Roman"/>
            <w:color w:val="000000" w:themeColor="text1"/>
          </w:rPr>
          <w:t>(</w:t>
        </w:r>
      </w:ins>
      <w:del w:id="703" w:author="Hemstrom, William Beryl" w:date="2023-01-20T17:44:00Z">
        <w:r w:rsidR="003B526E" w:rsidRPr="003B526E" w:rsidDel="00283E98">
          <w:rPr>
            <w:rFonts w:ascii="Times New Roman" w:hAnsi="Times New Roman" w:cs="Times New Roman"/>
            <w:color w:val="000000" w:themeColor="text1"/>
          </w:rPr>
          <w:delText xml:space="preserve">as first described by </w:delText>
        </w:r>
      </w:del>
      <w:r w:rsidR="005C187A" w:rsidRPr="003B526E">
        <w:rPr>
          <w:rFonts w:ascii="Times New Roman" w:eastAsia="Times New Roman" w:hAnsi="Times New Roman" w:cs="Times New Roman"/>
          <w:color w:val="000000" w:themeColor="text1"/>
          <w:shd w:val="clear" w:color="auto" w:fill="FFFFFF"/>
        </w:rPr>
        <w:t>Pritchard</w:t>
      </w:r>
      <w:r w:rsidR="003B526E" w:rsidRPr="003B526E">
        <w:rPr>
          <w:rFonts w:ascii="Times New Roman" w:eastAsia="Times New Roman" w:hAnsi="Times New Roman" w:cs="Times New Roman"/>
          <w:color w:val="000000" w:themeColor="text1"/>
          <w:shd w:val="clear" w:color="auto" w:fill="FFFFFF"/>
        </w:rPr>
        <w:t xml:space="preserve"> et al.</w:t>
      </w:r>
      <w:r w:rsidR="005C187A" w:rsidRPr="003B526E">
        <w:rPr>
          <w:rFonts w:ascii="Times New Roman" w:eastAsia="Times New Roman" w:hAnsi="Times New Roman" w:cs="Times New Roman"/>
          <w:color w:val="000000" w:themeColor="text1"/>
          <w:shd w:val="clear" w:color="auto" w:fill="FFFFFF"/>
        </w:rPr>
        <w:t xml:space="preserve"> </w:t>
      </w:r>
      <w:del w:id="704" w:author="Hemstrom, William Beryl" w:date="2023-01-20T17:44:00Z">
        <w:r w:rsidR="003B526E" w:rsidRPr="003B526E" w:rsidDel="00283E98">
          <w:rPr>
            <w:rFonts w:ascii="Times New Roman" w:eastAsia="Times New Roman" w:hAnsi="Times New Roman" w:cs="Times New Roman"/>
            <w:color w:val="000000" w:themeColor="text1"/>
            <w:shd w:val="clear" w:color="auto" w:fill="FFFFFF"/>
          </w:rPr>
          <w:delText>(</w:delText>
        </w:r>
      </w:del>
      <w:r w:rsidR="005C187A" w:rsidRPr="003B526E">
        <w:rPr>
          <w:rFonts w:ascii="Times New Roman" w:eastAsia="Times New Roman" w:hAnsi="Times New Roman" w:cs="Times New Roman"/>
          <w:color w:val="000000" w:themeColor="text1"/>
          <w:shd w:val="clear" w:color="auto" w:fill="FFFFFF"/>
        </w:rPr>
        <w:t>2000)</w:t>
      </w:r>
      <w:r w:rsidR="00BF51C4">
        <w:rPr>
          <w:rFonts w:ascii="Times New Roman" w:eastAsia="Times New Roman" w:hAnsi="Times New Roman" w:cs="Times New Roman"/>
          <w:color w:val="000000" w:themeColor="text1"/>
          <w:shd w:val="clear" w:color="auto" w:fill="FFFFFF"/>
        </w:rPr>
        <w:t xml:space="preserve"> </w:t>
      </w:r>
      <w:ins w:id="705" w:author="Hemstrom, William Beryl [2]" w:date="2023-05-08T14:17:00Z">
        <w:r w:rsidR="006672F6">
          <w:rPr>
            <w:rFonts w:ascii="Times New Roman" w:eastAsia="Times New Roman" w:hAnsi="Times New Roman" w:cs="Times New Roman"/>
            <w:color w:val="000000" w:themeColor="text1"/>
            <w:shd w:val="clear" w:color="auto" w:fill="FFFFFF"/>
          </w:rPr>
          <w:t xml:space="preserve">in that </w:t>
        </w:r>
      </w:ins>
      <w:del w:id="706" w:author="Hemstrom, William Beryl [2]" w:date="2023-05-08T14:17:00Z">
        <w:r w:rsidR="00BF51C4" w:rsidDel="006672F6">
          <w:rPr>
            <w:rFonts w:ascii="Times New Roman" w:eastAsia="Times New Roman" w:hAnsi="Times New Roman" w:cs="Times New Roman"/>
            <w:color w:val="000000" w:themeColor="text1"/>
            <w:shd w:val="clear" w:color="auto" w:fill="FFFFFF"/>
          </w:rPr>
          <w:delText>using a Burnin period of 5</w:delText>
        </w:r>
      </w:del>
      <w:ins w:id="707" w:author="Hemstrom, William Beryl" w:date="2023-01-20T17:44:00Z">
        <w:del w:id="708" w:author="Hemstrom, William Beryl [2]" w:date="2023-05-08T14:17:00Z">
          <w:r w:rsidR="00C478E0" w:rsidDel="006672F6">
            <w:rPr>
              <w:rFonts w:ascii="Times New Roman" w:eastAsia="Times New Roman" w:hAnsi="Times New Roman" w:cs="Times New Roman"/>
              <w:color w:val="000000" w:themeColor="text1"/>
              <w:shd w:val="clear" w:color="auto" w:fill="FFFFFF"/>
            </w:rPr>
            <w:delText>,</w:delText>
          </w:r>
        </w:del>
      </w:ins>
      <w:del w:id="709" w:author="Hemstrom, William Beryl [2]" w:date="2023-05-08T14:17:00Z">
        <w:r w:rsidR="00BF51C4" w:rsidDel="006672F6">
          <w:rPr>
            <w:rFonts w:ascii="Times New Roman" w:eastAsia="Times New Roman" w:hAnsi="Times New Roman" w:cs="Times New Roman"/>
            <w:color w:val="000000" w:themeColor="text1"/>
            <w:shd w:val="clear" w:color="auto" w:fill="FFFFFF"/>
          </w:rPr>
          <w:delText xml:space="preserve">000 </w:delText>
        </w:r>
      </w:del>
      <w:ins w:id="710" w:author="Hemstrom, William Beryl" w:date="2023-01-20T17:44:00Z">
        <w:del w:id="711" w:author="Hemstrom, William Beryl [2]" w:date="2023-05-08T14:17:00Z">
          <w:r w:rsidR="00C478E0" w:rsidDel="006672F6">
            <w:rPr>
              <w:rFonts w:ascii="Times New Roman" w:eastAsia="Times New Roman" w:hAnsi="Times New Roman" w:cs="Times New Roman"/>
              <w:color w:val="000000" w:themeColor="text1"/>
              <w:shd w:val="clear" w:color="auto" w:fill="FFFFFF"/>
            </w:rPr>
            <w:delText xml:space="preserve">and 50,000 burnin and estimation </w:delText>
          </w:r>
        </w:del>
      </w:ins>
      <w:del w:id="712" w:author="Hemstrom, William Beryl [2]" w:date="2023-05-08T14:17:00Z">
        <w:r w:rsidR="00BF51C4" w:rsidDel="006672F6">
          <w:rPr>
            <w:rFonts w:ascii="Times New Roman" w:eastAsia="Times New Roman" w:hAnsi="Times New Roman" w:cs="Times New Roman"/>
            <w:color w:val="000000" w:themeColor="text1"/>
            <w:shd w:val="clear" w:color="auto" w:fill="FFFFFF"/>
          </w:rPr>
          <w:delText>and the number of MCMC Reps set to 50000</w:delText>
        </w:r>
      </w:del>
      <w:ins w:id="713" w:author="Hemstrom, William Beryl" w:date="2023-01-20T17:44:00Z">
        <w:del w:id="714" w:author="Hemstrom, William Beryl [2]" w:date="2023-05-08T14:17:00Z">
          <w:r w:rsidR="00C478E0" w:rsidDel="006672F6">
            <w:rPr>
              <w:rFonts w:ascii="Times New Roman" w:eastAsia="Times New Roman" w:hAnsi="Times New Roman" w:cs="Times New Roman"/>
              <w:color w:val="000000" w:themeColor="text1"/>
              <w:shd w:val="clear" w:color="auto" w:fill="FFFFFF"/>
            </w:rPr>
            <w:delText>iterations, respecitvely</w:delText>
          </w:r>
        </w:del>
      </w:ins>
      <w:del w:id="715" w:author="Hemstrom, William Beryl [2]" w:date="2023-05-08T14:17:00Z">
        <w:r w:rsidR="005C187A" w:rsidRPr="003B526E" w:rsidDel="006672F6">
          <w:rPr>
            <w:rFonts w:ascii="Times New Roman" w:eastAsia="Times New Roman" w:hAnsi="Times New Roman" w:cs="Times New Roman"/>
            <w:color w:val="000000" w:themeColor="text1"/>
            <w:shd w:val="clear" w:color="auto" w:fill="FFFFFF"/>
          </w:rPr>
          <w:delText>.</w:delText>
        </w:r>
        <w:r w:rsidR="003B526E" w:rsidRPr="003B526E" w:rsidDel="006672F6">
          <w:rPr>
            <w:rFonts w:ascii="Times New Roman" w:eastAsia="Times New Roman" w:hAnsi="Times New Roman" w:cs="Times New Roman"/>
            <w:color w:val="000000" w:themeColor="text1"/>
            <w:shd w:val="clear" w:color="auto" w:fill="FFFFFF"/>
          </w:rPr>
          <w:delText xml:space="preserve"> </w:delText>
        </w:r>
      </w:del>
      <w:ins w:id="716" w:author="Hemstrom, William Beryl" w:date="2023-01-20T17:44:00Z">
        <w:del w:id="717" w:author="Hemstrom, William Beryl [2]" w:date="2023-05-08T14:17:00Z">
          <w:r w:rsidR="00C478E0" w:rsidDel="006672F6">
            <w:rPr>
              <w:rFonts w:ascii="Times New Roman" w:eastAsia="Times New Roman" w:hAnsi="Times New Roman" w:cs="Times New Roman"/>
              <w:color w:val="000000" w:themeColor="text1"/>
              <w:shd w:val="clear" w:color="auto" w:fill="FFFFFF"/>
            </w:rPr>
            <w:delText>Brie</w:delText>
          </w:r>
        </w:del>
      </w:ins>
      <w:ins w:id="718" w:author="Hemstrom, William Beryl" w:date="2023-01-20T17:45:00Z">
        <w:del w:id="719" w:author="Hemstrom, William Beryl [2]" w:date="2023-05-08T14:17:00Z">
          <w:r w:rsidR="00C478E0" w:rsidDel="006672F6">
            <w:rPr>
              <w:rFonts w:ascii="Times New Roman" w:eastAsia="Times New Roman" w:hAnsi="Times New Roman" w:cs="Times New Roman"/>
              <w:color w:val="000000" w:themeColor="text1"/>
              <w:shd w:val="clear" w:color="auto" w:fill="FFFFFF"/>
            </w:rPr>
            <w:delText xml:space="preserve">fly, </w:delText>
          </w:r>
        </w:del>
      </w:ins>
      <w:del w:id="720" w:author="Hemstrom, William Beryl [2]" w:date="2023-05-08T14:17:00Z">
        <w:r w:rsidR="003B526E" w:rsidRPr="003B526E" w:rsidDel="006672F6">
          <w:rPr>
            <w:rFonts w:ascii="Times New Roman" w:eastAsia="Times New Roman" w:hAnsi="Times New Roman" w:cs="Times New Roman"/>
            <w:color w:val="000000" w:themeColor="text1"/>
            <w:shd w:val="clear" w:color="auto" w:fill="FFFFFF"/>
          </w:rPr>
          <w:delText xml:space="preserve">STRUCTURE </w:delText>
        </w:r>
      </w:del>
      <w:r w:rsidR="003B526E" w:rsidRPr="003B526E">
        <w:rPr>
          <w:rFonts w:ascii="Times New Roman" w:eastAsia="Times New Roman" w:hAnsi="Times New Roman" w:cs="Times New Roman"/>
          <w:color w:val="000000" w:themeColor="text1"/>
          <w:shd w:val="clear" w:color="auto" w:fill="FFFFFF"/>
        </w:rPr>
        <w:t xml:space="preserve">uses a Bayesian algorithm to </w:t>
      </w:r>
      <w:ins w:id="721" w:author="Hemstrom, William Beryl" w:date="2023-01-20T17:45:00Z">
        <w:r w:rsidR="00C478E0">
          <w:rPr>
            <w:rFonts w:ascii="Times New Roman" w:eastAsia="Times New Roman" w:hAnsi="Times New Roman" w:cs="Times New Roman"/>
            <w:color w:val="000000" w:themeColor="text1"/>
            <w:shd w:val="clear" w:color="auto" w:fill="FFFFFF"/>
          </w:rPr>
          <w:t xml:space="preserve">group individuals into </w:t>
        </w:r>
        <w:r w:rsidR="00C478E0">
          <w:rPr>
            <w:rFonts w:ascii="Times New Roman" w:eastAsia="Times New Roman" w:hAnsi="Times New Roman" w:cs="Times New Roman"/>
            <w:i/>
            <w:iCs/>
            <w:color w:val="000000" w:themeColor="text1"/>
            <w:shd w:val="clear" w:color="auto" w:fill="FFFFFF"/>
          </w:rPr>
          <w:t>k</w:t>
        </w:r>
        <w:r w:rsidR="00C478E0">
          <w:rPr>
            <w:rFonts w:ascii="Times New Roman" w:eastAsia="Times New Roman" w:hAnsi="Times New Roman" w:cs="Times New Roman"/>
            <w:color w:val="000000" w:themeColor="text1"/>
            <w:shd w:val="clear" w:color="auto" w:fill="FFFFFF"/>
          </w:rPr>
          <w:t xml:space="preserve"> clusters that best </w:t>
        </w:r>
      </w:ins>
      <w:ins w:id="722" w:author="Hemstrom, William Beryl" w:date="2023-01-20T17:46:00Z">
        <w:r w:rsidR="00C478E0">
          <w:rPr>
            <w:rFonts w:ascii="Times New Roman" w:eastAsia="Times New Roman" w:hAnsi="Times New Roman" w:cs="Times New Roman"/>
            <w:color w:val="000000" w:themeColor="text1"/>
            <w:shd w:val="clear" w:color="auto" w:fill="FFFFFF"/>
          </w:rPr>
          <w:t>fit the</w:t>
        </w:r>
      </w:ins>
      <w:ins w:id="723" w:author="Hemstrom, William Beryl" w:date="2023-01-20T17:45:00Z">
        <w:r w:rsidR="00C478E0">
          <w:rPr>
            <w:rFonts w:ascii="Times New Roman" w:eastAsia="Times New Roman" w:hAnsi="Times New Roman" w:cs="Times New Roman"/>
            <w:color w:val="000000" w:themeColor="text1"/>
            <w:shd w:val="clear" w:color="auto" w:fill="FFFFFF"/>
          </w:rPr>
          <w:t xml:space="preserve"> standard assumptions of ideal populations</w:t>
        </w:r>
      </w:ins>
      <w:ins w:id="724" w:author="Hemstrom, William Beryl [2]" w:date="2023-05-08T14:17:00Z">
        <w:r w:rsidR="006672F6">
          <w:rPr>
            <w:rFonts w:ascii="Times New Roman" w:eastAsia="Times New Roman" w:hAnsi="Times New Roman" w:cs="Times New Roman"/>
            <w:color w:val="000000" w:themeColor="text1"/>
            <w:shd w:val="clear" w:color="auto" w:fill="FFFFFF"/>
          </w:rPr>
          <w:t xml:space="preserve"> but uses genotype likelihoods instead of called genotypes and thus functions better in low-coverage datasets (</w:t>
        </w:r>
        <w:proofErr w:type="spellStart"/>
        <w:r w:rsidR="006672F6">
          <w:rPr>
            <w:rFonts w:ascii="Times New Roman" w:eastAsia="Times New Roman" w:hAnsi="Times New Roman" w:cs="Times New Roman"/>
            <w:color w:val="000000" w:themeColor="text1"/>
            <w:shd w:val="clear" w:color="auto" w:fill="FFFFFF"/>
          </w:rPr>
          <w:t>Skotte</w:t>
        </w:r>
        <w:proofErr w:type="spellEnd"/>
        <w:r w:rsidR="006672F6">
          <w:rPr>
            <w:rFonts w:ascii="Times New Roman" w:eastAsia="Times New Roman" w:hAnsi="Times New Roman" w:cs="Times New Roman"/>
            <w:color w:val="000000" w:themeColor="text1"/>
            <w:shd w:val="clear" w:color="auto" w:fill="FFFFFF"/>
          </w:rPr>
          <w:t xml:space="preserve"> et </w:t>
        </w:r>
      </w:ins>
      <w:ins w:id="725" w:author="Hemstrom, William Beryl [2]" w:date="2023-05-08T14:18:00Z">
        <w:r w:rsidR="006672F6">
          <w:rPr>
            <w:rFonts w:ascii="Times New Roman" w:eastAsia="Times New Roman" w:hAnsi="Times New Roman" w:cs="Times New Roman"/>
            <w:color w:val="000000" w:themeColor="text1"/>
            <w:shd w:val="clear" w:color="auto" w:fill="FFFFFF"/>
          </w:rPr>
          <w:t>al. 2013)</w:t>
        </w:r>
      </w:ins>
      <w:ins w:id="726" w:author="Hemstrom, William Beryl [2]" w:date="2023-05-08T14:17:00Z">
        <w:r w:rsidR="006672F6">
          <w:rPr>
            <w:rFonts w:ascii="Times New Roman" w:eastAsia="Times New Roman" w:hAnsi="Times New Roman" w:cs="Times New Roman"/>
            <w:color w:val="000000" w:themeColor="text1"/>
            <w:shd w:val="clear" w:color="auto" w:fill="FFFFFF"/>
          </w:rPr>
          <w:t xml:space="preserve">. </w:t>
        </w:r>
      </w:ins>
      <w:ins w:id="727" w:author="Hemstrom, William Beryl" w:date="2023-01-20T17:45:00Z">
        <w:del w:id="728" w:author="Hemstrom, William Beryl [2]" w:date="2023-05-08T14:17:00Z">
          <w:r w:rsidR="00C478E0" w:rsidDel="006672F6">
            <w:rPr>
              <w:rFonts w:ascii="Times New Roman" w:eastAsia="Times New Roman" w:hAnsi="Times New Roman" w:cs="Times New Roman"/>
              <w:color w:val="000000" w:themeColor="text1"/>
              <w:shd w:val="clear" w:color="auto" w:fill="FFFFFF"/>
            </w:rPr>
            <w:delText xml:space="preserve">. </w:delText>
          </w:r>
        </w:del>
      </w:ins>
      <w:ins w:id="729" w:author="Hemstrom, William Beryl" w:date="2023-01-20T17:47:00Z">
        <w:r w:rsidR="00C478E0">
          <w:rPr>
            <w:rFonts w:ascii="Times New Roman" w:eastAsia="Times New Roman" w:hAnsi="Times New Roman" w:cs="Times New Roman"/>
            <w:color w:val="000000" w:themeColor="text1"/>
            <w:shd w:val="clear" w:color="auto" w:fill="FFFFFF"/>
          </w:rPr>
          <w:t xml:space="preserve">To understand how </w:t>
        </w:r>
      </w:ins>
      <w:ins w:id="730" w:author="Hemstrom, William Beryl" w:date="2023-01-20T17:48:00Z">
        <w:r w:rsidR="00C478E0">
          <w:rPr>
            <w:rFonts w:ascii="Times New Roman" w:eastAsia="Times New Roman" w:hAnsi="Times New Roman" w:cs="Times New Roman"/>
            <w:color w:val="000000" w:themeColor="text1"/>
            <w:shd w:val="clear" w:color="auto" w:fill="FFFFFF"/>
          </w:rPr>
          <w:t xml:space="preserve">our results varied across runs, </w:t>
        </w:r>
      </w:ins>
      <w:moveToRangeStart w:id="731" w:author="Hemstrom, William Beryl" w:date="2023-01-20T17:46:00Z" w:name="move125129226"/>
      <w:moveTo w:id="732" w:author="Hemstrom, William Beryl" w:date="2023-01-20T17:46:00Z">
        <w:del w:id="733" w:author="Hemstrom, William Beryl" w:date="2023-01-20T17:46:00Z">
          <w:r w:rsidR="00C478E0" w:rsidDel="00C478E0">
            <w:rPr>
              <w:rFonts w:ascii="Times New Roman" w:hAnsi="Times New Roman" w:cs="Times New Roman"/>
              <w:color w:val="000000" w:themeColor="text1"/>
            </w:rPr>
            <w:delText>Therefore</w:delText>
          </w:r>
        </w:del>
      </w:moveTo>
      <w:ins w:id="734" w:author="Hemstrom, William Beryl" w:date="2023-01-20T17:48:00Z">
        <w:r w:rsidR="00C478E0">
          <w:rPr>
            <w:rFonts w:ascii="Times New Roman" w:hAnsi="Times New Roman" w:cs="Times New Roman"/>
            <w:color w:val="000000" w:themeColor="text1"/>
          </w:rPr>
          <w:t>w</w:t>
        </w:r>
      </w:ins>
      <w:ins w:id="735" w:author="Hemstrom, William Beryl" w:date="2023-01-20T17:46:00Z">
        <w:r w:rsidR="00C478E0">
          <w:rPr>
            <w:rFonts w:ascii="Times New Roman" w:hAnsi="Times New Roman" w:cs="Times New Roman"/>
            <w:color w:val="000000" w:themeColor="text1"/>
          </w:rPr>
          <w:t>e ran</w:t>
        </w:r>
      </w:ins>
      <w:moveTo w:id="736" w:author="Hemstrom, William Beryl" w:date="2023-01-20T17:46:00Z">
        <w:del w:id="737" w:author="Hemstrom, William Beryl" w:date="2023-01-20T17:46:00Z">
          <w:r w:rsidR="00C478E0" w:rsidDel="00C478E0">
            <w:rPr>
              <w:rFonts w:ascii="Times New Roman" w:hAnsi="Times New Roman" w:cs="Times New Roman"/>
              <w:color w:val="000000" w:themeColor="text1"/>
            </w:rPr>
            <w:delText>, I ran</w:delText>
          </w:r>
        </w:del>
        <w:del w:id="738" w:author="Hemstrom, William Beryl" w:date="2023-01-20T17:47:00Z">
          <w:r w:rsidR="00C478E0" w:rsidDel="00C478E0">
            <w:rPr>
              <w:rFonts w:ascii="Times New Roman" w:hAnsi="Times New Roman" w:cs="Times New Roman"/>
              <w:color w:val="000000" w:themeColor="text1"/>
            </w:rPr>
            <w:delText xml:space="preserve"> the</w:delText>
          </w:r>
        </w:del>
        <w:r w:rsidR="00C478E0">
          <w:rPr>
            <w:rFonts w:ascii="Times New Roman" w:hAnsi="Times New Roman" w:cs="Times New Roman"/>
            <w:color w:val="000000" w:themeColor="text1"/>
          </w:rPr>
          <w:t xml:space="preserve"> </w:t>
        </w:r>
        <w:del w:id="739" w:author="Hemstrom, William Beryl [2]" w:date="2023-05-08T14:18:00Z">
          <w:r w:rsidR="00C478E0" w:rsidDel="006672F6">
            <w:rPr>
              <w:rFonts w:ascii="Times New Roman" w:hAnsi="Times New Roman" w:cs="Times New Roman"/>
              <w:color w:val="000000" w:themeColor="text1"/>
            </w:rPr>
            <w:delText>STRUCTURE</w:delText>
          </w:r>
        </w:del>
      </w:moveTo>
      <w:proofErr w:type="spellStart"/>
      <w:ins w:id="740" w:author="Hemstrom, William Beryl [2]" w:date="2023-05-08T14:18:00Z">
        <w:r w:rsidR="006672F6">
          <w:rPr>
            <w:rFonts w:ascii="Times New Roman" w:hAnsi="Times New Roman" w:cs="Times New Roman"/>
            <w:color w:val="000000" w:themeColor="text1"/>
          </w:rPr>
          <w:t>NGSadmix</w:t>
        </w:r>
      </w:ins>
      <w:proofErr w:type="spellEnd"/>
      <w:moveTo w:id="741" w:author="Hemstrom, William Beryl" w:date="2023-01-20T17:46:00Z">
        <w:r w:rsidR="00C478E0">
          <w:rPr>
            <w:rFonts w:ascii="Times New Roman" w:hAnsi="Times New Roman" w:cs="Times New Roman"/>
            <w:color w:val="000000" w:themeColor="text1"/>
          </w:rPr>
          <w:t xml:space="preserve"> </w:t>
        </w:r>
      </w:moveTo>
      <w:ins w:id="742" w:author="Hemstrom, William Beryl" w:date="2023-01-20T17:48:00Z">
        <w:r w:rsidR="00C478E0">
          <w:rPr>
            <w:rFonts w:ascii="Times New Roman" w:hAnsi="Times New Roman" w:cs="Times New Roman"/>
            <w:color w:val="000000" w:themeColor="text1"/>
          </w:rPr>
          <w:t xml:space="preserve">ten times </w:t>
        </w:r>
      </w:ins>
      <w:moveTo w:id="743" w:author="Hemstrom, William Beryl" w:date="2023-01-20T17:46:00Z">
        <w:del w:id="744" w:author="Hemstrom, William Beryl" w:date="2023-01-20T17:47:00Z">
          <w:r w:rsidR="00C478E0" w:rsidDel="00C478E0">
            <w:rPr>
              <w:rFonts w:ascii="Times New Roman" w:hAnsi="Times New Roman" w:cs="Times New Roman"/>
              <w:color w:val="000000" w:themeColor="text1"/>
            </w:rPr>
            <w:delText>analysis</w:delText>
          </w:r>
        </w:del>
      </w:moveTo>
      <w:ins w:id="745" w:author="Hemstrom, William Beryl" w:date="2023-01-20T17:47:00Z">
        <w:r w:rsidR="00C478E0">
          <w:rPr>
            <w:rFonts w:ascii="Times New Roman" w:hAnsi="Times New Roman" w:cs="Times New Roman"/>
            <w:color w:val="000000" w:themeColor="text1"/>
          </w:rPr>
          <w:t xml:space="preserve">for each value of </w:t>
        </w:r>
        <w:r w:rsidR="00C478E0">
          <w:rPr>
            <w:rFonts w:ascii="Times New Roman" w:hAnsi="Times New Roman" w:cs="Times New Roman"/>
            <w:i/>
            <w:iCs/>
            <w:color w:val="000000" w:themeColor="text1"/>
          </w:rPr>
          <w:t xml:space="preserve">k </w:t>
        </w:r>
        <w:r w:rsidR="00C478E0">
          <w:rPr>
            <w:rFonts w:ascii="Times New Roman" w:hAnsi="Times New Roman" w:cs="Times New Roman"/>
            <w:color w:val="000000" w:themeColor="text1"/>
          </w:rPr>
          <w:t xml:space="preserve">between one and </w:t>
        </w:r>
        <w:del w:id="746" w:author="Hemstrom, William Beryl [2]" w:date="2023-05-08T14:18:00Z">
          <w:r w:rsidR="00C478E0" w:rsidDel="006672F6">
            <w:rPr>
              <w:rFonts w:ascii="Times New Roman" w:hAnsi="Times New Roman" w:cs="Times New Roman"/>
              <w:color w:val="000000" w:themeColor="text1"/>
            </w:rPr>
            <w:delText>ten</w:delText>
          </w:r>
        </w:del>
      </w:ins>
      <w:ins w:id="747" w:author="Hemstrom, William Beryl [2]" w:date="2023-05-08T14:18:00Z">
        <w:r w:rsidR="006672F6">
          <w:rPr>
            <w:rFonts w:ascii="Times New Roman" w:hAnsi="Times New Roman" w:cs="Times New Roman"/>
            <w:color w:val="000000" w:themeColor="text1"/>
          </w:rPr>
          <w:t>13</w:t>
        </w:r>
      </w:ins>
      <w:moveTo w:id="748" w:author="Hemstrom, William Beryl" w:date="2023-01-20T17:46:00Z">
        <w:del w:id="749" w:author="Hemstrom, William Beryl" w:date="2023-01-20T17:48:00Z">
          <w:r w:rsidR="00C478E0" w:rsidDel="00C478E0">
            <w:rPr>
              <w:rFonts w:ascii="Times New Roman" w:hAnsi="Times New Roman" w:cs="Times New Roman"/>
              <w:color w:val="000000" w:themeColor="text1"/>
            </w:rPr>
            <w:delText xml:space="preserve"> multiple times at K ranging from 1-10 to provide greater insight</w:delText>
          </w:r>
        </w:del>
        <w:r w:rsidR="00C478E0">
          <w:rPr>
            <w:rFonts w:ascii="Times New Roman" w:hAnsi="Times New Roman" w:cs="Times New Roman"/>
            <w:color w:val="000000" w:themeColor="text1"/>
          </w:rPr>
          <w:t xml:space="preserve">. </w:t>
        </w:r>
        <w:del w:id="750" w:author="Hemstrom, William Beryl" w:date="2023-01-20T17:48:00Z">
          <w:r w:rsidR="00C478E0" w:rsidDel="00C478E0">
            <w:rPr>
              <w:rFonts w:ascii="Times New Roman" w:hAnsi="Times New Roman" w:cs="Times New Roman"/>
              <w:color w:val="000000" w:themeColor="text1"/>
            </w:rPr>
            <w:delText>A delta</w:delText>
          </w:r>
        </w:del>
      </w:moveTo>
      <w:ins w:id="751" w:author="Hemstrom, William Beryl" w:date="2023-01-20T17:48:00Z">
        <w:r w:rsidR="00C478E0">
          <w:rPr>
            <w:rFonts w:ascii="Times New Roman" w:hAnsi="Times New Roman" w:cs="Times New Roman"/>
            <w:color w:val="000000" w:themeColor="text1"/>
          </w:rPr>
          <w:t>We used the delta-K</w:t>
        </w:r>
      </w:ins>
      <w:moveTo w:id="752" w:author="Hemstrom, William Beryl" w:date="2023-01-20T17:46:00Z">
        <w:r w:rsidR="00C478E0">
          <w:rPr>
            <w:rFonts w:ascii="Times New Roman" w:hAnsi="Times New Roman" w:cs="Times New Roman"/>
            <w:color w:val="000000" w:themeColor="text1"/>
          </w:rPr>
          <w:t xml:space="preserve"> </w:t>
        </w:r>
        <w:del w:id="753" w:author="Hemstrom, William Beryl" w:date="2023-01-20T17:49:00Z">
          <w:r w:rsidR="00C478E0" w:rsidDel="00C478E0">
            <w:rPr>
              <w:rFonts w:ascii="Times New Roman" w:hAnsi="Times New Roman" w:cs="Times New Roman"/>
              <w:color w:val="000000" w:themeColor="text1"/>
            </w:rPr>
            <w:delText xml:space="preserve">K plot was then used to </w:delText>
          </w:r>
        </w:del>
      </w:moveTo>
      <w:ins w:id="754" w:author="Hemstrom, William Beryl" w:date="2023-01-20T17:49:00Z">
        <w:r w:rsidR="00C478E0">
          <w:rPr>
            <w:rFonts w:ascii="Times New Roman" w:hAnsi="Times New Roman" w:cs="Times New Roman"/>
            <w:color w:val="000000" w:themeColor="text1"/>
          </w:rPr>
          <w:t xml:space="preserve">method to </w:t>
        </w:r>
      </w:ins>
      <w:moveTo w:id="755" w:author="Hemstrom, William Beryl" w:date="2023-01-20T17:46:00Z">
        <w:r w:rsidR="00C478E0">
          <w:rPr>
            <w:rFonts w:ascii="Times New Roman" w:hAnsi="Times New Roman" w:cs="Times New Roman"/>
            <w:color w:val="000000" w:themeColor="text1"/>
          </w:rPr>
          <w:t xml:space="preserve">determine the optimal value of </w:t>
        </w:r>
      </w:moveTo>
      <w:ins w:id="756" w:author="Hemstrom, William Beryl" w:date="2023-01-20T17:49:00Z">
        <w:r w:rsidR="00C478E0">
          <w:rPr>
            <w:rFonts w:ascii="Times New Roman" w:hAnsi="Times New Roman" w:cs="Times New Roman"/>
            <w:i/>
            <w:iCs/>
            <w:color w:val="000000" w:themeColor="text1"/>
          </w:rPr>
          <w:t xml:space="preserve">k </w:t>
        </w:r>
      </w:ins>
      <w:moveTo w:id="757" w:author="Hemstrom, William Beryl" w:date="2023-01-20T17:46:00Z">
        <w:del w:id="758" w:author="Hemstrom, William Beryl" w:date="2023-01-20T17:49:00Z">
          <w:r w:rsidR="00C478E0" w:rsidDel="00C478E0">
            <w:rPr>
              <w:rFonts w:ascii="Times New Roman" w:hAnsi="Times New Roman" w:cs="Times New Roman"/>
              <w:color w:val="000000" w:themeColor="text1"/>
            </w:rPr>
            <w:delText xml:space="preserve">K </w:delText>
          </w:r>
        </w:del>
        <w:r w:rsidR="00C478E0">
          <w:rPr>
            <w:rFonts w:ascii="Times New Roman" w:hAnsi="Times New Roman" w:cs="Times New Roman"/>
            <w:color w:val="000000" w:themeColor="text1"/>
          </w:rPr>
          <w:t xml:space="preserve">as described by </w:t>
        </w:r>
        <w:proofErr w:type="spellStart"/>
        <w:r w:rsidR="00C478E0">
          <w:rPr>
            <w:rFonts w:ascii="Times New Roman" w:hAnsi="Times New Roman" w:cs="Times New Roman"/>
            <w:color w:val="000000" w:themeColor="text1"/>
          </w:rPr>
          <w:t>Evano</w:t>
        </w:r>
        <w:proofErr w:type="spellEnd"/>
        <w:r w:rsidR="00C478E0">
          <w:rPr>
            <w:rFonts w:ascii="Times New Roman" w:hAnsi="Times New Roman" w:cs="Times New Roman"/>
            <w:color w:val="000000" w:themeColor="text1"/>
          </w:rPr>
          <w:t xml:space="preserve"> et al. (2005</w:t>
        </w:r>
      </w:moveTo>
      <w:ins w:id="759" w:author="Hemstrom, William Beryl" w:date="2023-01-20T17:49:00Z">
        <w:r w:rsidR="00C478E0">
          <w:rPr>
            <w:rFonts w:ascii="Times New Roman" w:hAnsi="Times New Roman" w:cs="Times New Roman"/>
            <w:color w:val="000000" w:themeColor="text1"/>
          </w:rPr>
          <w:t xml:space="preserve">). </w:t>
        </w:r>
      </w:ins>
      <w:moveTo w:id="760" w:author="Hemstrom, William Beryl" w:date="2023-01-20T17:46:00Z">
        <w:del w:id="761" w:author="Hemstrom, William Beryl" w:date="2023-01-20T17:49:00Z">
          <w:r w:rsidR="00C478E0" w:rsidDel="00C478E0">
            <w:rPr>
              <w:rFonts w:ascii="Times New Roman" w:hAnsi="Times New Roman" w:cs="Times New Roman"/>
              <w:color w:val="000000" w:themeColor="text1"/>
            </w:rPr>
            <w:delText xml:space="preserve">). </w:delText>
          </w:r>
        </w:del>
      </w:moveTo>
      <w:moveToRangeEnd w:id="731"/>
      <w:del w:id="762" w:author="Hemstrom, William Beryl" w:date="2023-01-20T17:45:00Z">
        <w:r w:rsidR="003B526E" w:rsidRPr="003B526E" w:rsidDel="00C478E0">
          <w:rPr>
            <w:rFonts w:ascii="Times New Roman" w:eastAsia="Times New Roman" w:hAnsi="Times New Roman" w:cs="Times New Roman"/>
            <w:color w:val="000000" w:themeColor="text1"/>
            <w:shd w:val="clear" w:color="auto" w:fill="FFFFFF"/>
          </w:rPr>
          <w:delText>identify shared characteristics in genetic variants</w:delText>
        </w:r>
        <w:r w:rsidR="008A3C82" w:rsidDel="00C478E0">
          <w:rPr>
            <w:rFonts w:ascii="Times New Roman" w:eastAsia="Times New Roman" w:hAnsi="Times New Roman" w:cs="Times New Roman"/>
            <w:color w:val="000000" w:themeColor="text1"/>
            <w:shd w:val="clear" w:color="auto" w:fill="FFFFFF"/>
          </w:rPr>
          <w:delText xml:space="preserve"> </w:delText>
        </w:r>
        <w:r w:rsidR="00160BA3" w:rsidDel="00C478E0">
          <w:rPr>
            <w:rFonts w:ascii="Times New Roman" w:eastAsia="Times New Roman" w:hAnsi="Times New Roman" w:cs="Times New Roman"/>
            <w:color w:val="000000" w:themeColor="text1"/>
            <w:shd w:val="clear" w:color="auto" w:fill="FFFFFF"/>
          </w:rPr>
          <w:delText xml:space="preserve">amongst populations </w:delText>
        </w:r>
        <w:r w:rsidR="008A3C82" w:rsidDel="00C478E0">
          <w:rPr>
            <w:rFonts w:ascii="Times New Roman" w:eastAsia="Times New Roman" w:hAnsi="Times New Roman" w:cs="Times New Roman"/>
            <w:color w:val="000000" w:themeColor="text1"/>
            <w:shd w:val="clear" w:color="auto" w:fill="FFFFFF"/>
          </w:rPr>
          <w:delText>(</w:delText>
        </w:r>
        <w:r w:rsidR="008A3C82" w:rsidRPr="003B526E" w:rsidDel="00C478E0">
          <w:rPr>
            <w:rFonts w:ascii="Times New Roman" w:hAnsi="Times New Roman" w:cs="Times New Roman"/>
            <w:color w:val="000000" w:themeColor="text1"/>
          </w:rPr>
          <w:delText>Porras-Hurtado</w:delText>
        </w:r>
        <w:r w:rsidR="008A3C82" w:rsidDel="00C478E0">
          <w:rPr>
            <w:rFonts w:ascii="Times New Roman" w:hAnsi="Times New Roman" w:cs="Times New Roman"/>
            <w:color w:val="000000" w:themeColor="text1"/>
          </w:rPr>
          <w:delText xml:space="preserve"> et al., 2013).</w:delText>
        </w:r>
        <w:r w:rsidR="00160BA3" w:rsidDel="00C478E0">
          <w:rPr>
            <w:rFonts w:ascii="Times New Roman" w:hAnsi="Times New Roman" w:cs="Times New Roman"/>
            <w:color w:val="000000" w:themeColor="text1"/>
          </w:rPr>
          <w:delText xml:space="preserve"> </w:delText>
        </w:r>
      </w:del>
      <w:del w:id="763" w:author="Hemstrom, William Beryl" w:date="2023-01-20T17:49:00Z">
        <w:r w:rsidR="00160BA3" w:rsidDel="00C478E0">
          <w:rPr>
            <w:rFonts w:ascii="Times New Roman" w:hAnsi="Times New Roman" w:cs="Times New Roman"/>
            <w:color w:val="000000" w:themeColor="text1"/>
          </w:rPr>
          <w:delText xml:space="preserve">The program then places samples into groups with the best fit for the genetic variations and number of groups, or K. K, as a measure of assumed genetic groups, is often a difficult value to clearly define despite some algorithms present to determine best fit </w:delText>
        </w:r>
        <w:r w:rsidR="00160BA3" w:rsidDel="00C478E0">
          <w:rPr>
            <w:rFonts w:ascii="Times New Roman" w:eastAsia="Times New Roman" w:hAnsi="Times New Roman" w:cs="Times New Roman"/>
            <w:color w:val="000000" w:themeColor="text1"/>
            <w:shd w:val="clear" w:color="auto" w:fill="FFFFFF"/>
          </w:rPr>
          <w:delText>(</w:delText>
        </w:r>
        <w:r w:rsidR="00160BA3" w:rsidRPr="003B526E" w:rsidDel="00C478E0">
          <w:rPr>
            <w:rFonts w:ascii="Times New Roman" w:hAnsi="Times New Roman" w:cs="Times New Roman"/>
            <w:color w:val="000000" w:themeColor="text1"/>
          </w:rPr>
          <w:delText>Porras-Hurtado</w:delText>
        </w:r>
        <w:r w:rsidR="00160BA3" w:rsidDel="00C478E0">
          <w:rPr>
            <w:rFonts w:ascii="Times New Roman" w:hAnsi="Times New Roman" w:cs="Times New Roman"/>
            <w:color w:val="000000" w:themeColor="text1"/>
          </w:rPr>
          <w:delText xml:space="preserve"> et al., 2013). </w:delText>
        </w:r>
      </w:del>
      <w:moveFromRangeStart w:id="764" w:author="Hemstrom, William Beryl" w:date="2023-01-20T17:46:00Z" w:name="move125129226"/>
      <w:moveFrom w:id="765" w:author="Hemstrom, William Beryl" w:date="2023-01-20T17:46:00Z">
        <w:r w:rsidR="00035232" w:rsidDel="00C478E0">
          <w:rPr>
            <w:rFonts w:ascii="Times New Roman" w:hAnsi="Times New Roman" w:cs="Times New Roman"/>
            <w:color w:val="000000" w:themeColor="text1"/>
          </w:rPr>
          <w:t>Therefore,</w:t>
        </w:r>
        <w:r w:rsidR="00160BA3" w:rsidDel="00C478E0">
          <w:rPr>
            <w:rFonts w:ascii="Times New Roman" w:hAnsi="Times New Roman" w:cs="Times New Roman"/>
            <w:color w:val="000000" w:themeColor="text1"/>
          </w:rPr>
          <w:t xml:space="preserve"> I ran the STRUCTURE analysis multiple times at K ranging from 1-10 to provide greater insight</w:t>
        </w:r>
        <w:r w:rsidR="006E7B49" w:rsidDel="00C478E0">
          <w:rPr>
            <w:rFonts w:ascii="Times New Roman" w:hAnsi="Times New Roman" w:cs="Times New Roman"/>
            <w:color w:val="000000" w:themeColor="text1"/>
          </w:rPr>
          <w:t>.</w:t>
        </w:r>
        <w:r w:rsidR="00885A1F" w:rsidDel="00C478E0">
          <w:rPr>
            <w:rFonts w:ascii="Times New Roman" w:hAnsi="Times New Roman" w:cs="Times New Roman"/>
            <w:color w:val="000000" w:themeColor="text1"/>
          </w:rPr>
          <w:t xml:space="preserve"> A delta K plot was then used to determine the optimal value of K as described by Evano et al. (2005).</w:t>
        </w:r>
        <w:r w:rsidR="006E7B49" w:rsidDel="00C478E0">
          <w:rPr>
            <w:rFonts w:ascii="Times New Roman" w:hAnsi="Times New Roman" w:cs="Times New Roman"/>
            <w:color w:val="000000" w:themeColor="text1"/>
          </w:rPr>
          <w:t xml:space="preserve"> </w:t>
        </w:r>
      </w:moveFrom>
      <w:moveFromRangeEnd w:id="764"/>
      <w:del w:id="766" w:author="Hemstrom, William Beryl" w:date="2023-01-20T17:49:00Z">
        <w:r w:rsidR="005B2796" w:rsidDel="00C478E0">
          <w:rPr>
            <w:rFonts w:ascii="Times New Roman" w:hAnsi="Times New Roman" w:cs="Times New Roman"/>
            <w:color w:val="000000" w:themeColor="text1"/>
          </w:rPr>
          <w:delText>These results were used with the custom R script, snpR</w:delText>
        </w:r>
      </w:del>
      <w:ins w:id="767" w:author="Hemstrom, William Beryl" w:date="2023-01-20T17:49:00Z">
        <w:r w:rsidR="00C478E0">
          <w:rPr>
            <w:rFonts w:ascii="Times New Roman" w:hAnsi="Times New Roman" w:cs="Times New Roman"/>
            <w:color w:val="000000" w:themeColor="text1"/>
          </w:rPr>
          <w:t xml:space="preserve">We condensed results across runs at each </w:t>
        </w:r>
        <w:r w:rsidR="00C478E0">
          <w:rPr>
            <w:rFonts w:ascii="Times New Roman" w:hAnsi="Times New Roman" w:cs="Times New Roman"/>
            <w:i/>
            <w:iCs/>
            <w:color w:val="000000" w:themeColor="text1"/>
          </w:rPr>
          <w:t xml:space="preserve">k </w:t>
        </w:r>
        <w:r w:rsidR="00C478E0">
          <w:rPr>
            <w:rFonts w:ascii="Times New Roman" w:hAnsi="Times New Roman" w:cs="Times New Roman"/>
            <w:color w:val="000000" w:themeColor="text1"/>
          </w:rPr>
          <w:t xml:space="preserve">value using CLUMPP </w:t>
        </w:r>
      </w:ins>
      <w:ins w:id="768" w:author="Hemstrom, William Beryl" w:date="2023-01-20T17:50:00Z">
        <w:r w:rsidR="00C478E0">
          <w:rPr>
            <w:rFonts w:ascii="Times New Roman" w:hAnsi="Times New Roman" w:cs="Times New Roman"/>
            <w:color w:val="000000" w:themeColor="text1"/>
          </w:rPr>
          <w:t>(</w:t>
        </w:r>
        <w:r w:rsidR="00C478E0" w:rsidRPr="00C478E0">
          <w:rPr>
            <w:rFonts w:ascii="Times New Roman" w:hAnsi="Times New Roman" w:cs="Times New Roman"/>
            <w:color w:val="000000" w:themeColor="text1"/>
          </w:rPr>
          <w:t>Jakobsson</w:t>
        </w:r>
        <w:r w:rsidR="00C478E0">
          <w:rPr>
            <w:rFonts w:ascii="Times New Roman" w:hAnsi="Times New Roman" w:cs="Times New Roman"/>
            <w:color w:val="000000" w:themeColor="text1"/>
          </w:rPr>
          <w:t xml:space="preserve"> and </w:t>
        </w:r>
        <w:r w:rsidR="00C478E0" w:rsidRPr="00C478E0">
          <w:rPr>
            <w:rFonts w:ascii="Times New Roman" w:hAnsi="Times New Roman" w:cs="Times New Roman"/>
            <w:color w:val="000000" w:themeColor="text1"/>
          </w:rPr>
          <w:t>Rosenber</w:t>
        </w:r>
        <w:r w:rsidR="00C478E0">
          <w:rPr>
            <w:rFonts w:ascii="Times New Roman" w:hAnsi="Times New Roman" w:cs="Times New Roman"/>
            <w:color w:val="000000" w:themeColor="text1"/>
          </w:rPr>
          <w:t>g</w:t>
        </w:r>
        <w:r w:rsidR="00C478E0" w:rsidRPr="00C478E0">
          <w:rPr>
            <w:rFonts w:ascii="Times New Roman" w:hAnsi="Times New Roman" w:cs="Times New Roman"/>
            <w:color w:val="000000" w:themeColor="text1"/>
          </w:rPr>
          <w:t xml:space="preserve"> 2007</w:t>
        </w:r>
        <w:r w:rsidR="00C478E0">
          <w:rPr>
            <w:rFonts w:ascii="Times New Roman" w:hAnsi="Times New Roman" w:cs="Times New Roman"/>
            <w:color w:val="000000" w:themeColor="text1"/>
          </w:rPr>
          <w:t>)</w:t>
        </w:r>
      </w:ins>
      <w:ins w:id="769" w:author="Hemstrom, William Beryl" w:date="2023-01-20T17:51:00Z">
        <w:r w:rsidR="00C478E0">
          <w:rPr>
            <w:rFonts w:ascii="Times New Roman" w:hAnsi="Times New Roman" w:cs="Times New Roman"/>
            <w:color w:val="000000" w:themeColor="text1"/>
          </w:rPr>
          <w:t xml:space="preserve">, then </w:t>
        </w:r>
      </w:ins>
      <w:ins w:id="770" w:author="Hemstrom, William Beryl" w:date="2023-01-20T17:49:00Z">
        <w:r w:rsidR="00C478E0">
          <w:rPr>
            <w:rFonts w:ascii="Times New Roman" w:hAnsi="Times New Roman" w:cs="Times New Roman"/>
            <w:color w:val="000000" w:themeColor="text1"/>
          </w:rPr>
          <w:t xml:space="preserve">visualized the resulting plots using the </w:t>
        </w:r>
        <w:proofErr w:type="spellStart"/>
        <w:r w:rsidR="00C478E0">
          <w:rPr>
            <w:rFonts w:ascii="Times New Roman" w:hAnsi="Times New Roman" w:cs="Times New Roman"/>
            <w:color w:val="000000" w:themeColor="text1"/>
          </w:rPr>
          <w:t>pophelper</w:t>
        </w:r>
        <w:proofErr w:type="spellEnd"/>
        <w:r w:rsidR="00C478E0">
          <w:rPr>
            <w:rFonts w:ascii="Times New Roman" w:hAnsi="Times New Roman" w:cs="Times New Roman"/>
            <w:color w:val="000000" w:themeColor="text1"/>
          </w:rPr>
          <w:t xml:space="preserve"> and </w:t>
        </w:r>
      </w:ins>
      <w:proofErr w:type="spellStart"/>
      <w:ins w:id="771" w:author="Hemstrom, William Beryl" w:date="2023-01-20T17:51:00Z">
        <w:r w:rsidR="00C478E0">
          <w:rPr>
            <w:rFonts w:ascii="Times New Roman" w:hAnsi="Times New Roman" w:cs="Times New Roman"/>
            <w:color w:val="000000" w:themeColor="text1"/>
          </w:rPr>
          <w:t>snpR</w:t>
        </w:r>
        <w:proofErr w:type="spellEnd"/>
        <w:r w:rsidR="00C478E0">
          <w:rPr>
            <w:rFonts w:ascii="Times New Roman" w:hAnsi="Times New Roman" w:cs="Times New Roman"/>
            <w:color w:val="000000" w:themeColor="text1"/>
          </w:rPr>
          <w:t xml:space="preserve"> R packages</w:t>
        </w:r>
      </w:ins>
      <w:r w:rsidR="005B2796">
        <w:rPr>
          <w:rFonts w:ascii="Times New Roman" w:hAnsi="Times New Roman" w:cs="Times New Roman"/>
          <w:color w:val="000000" w:themeColor="text1"/>
        </w:rPr>
        <w:t xml:space="preserve"> (</w:t>
      </w:r>
      <w:ins w:id="772" w:author="Hemstrom, William Beryl" w:date="2023-01-20T17:51:00Z">
        <w:r w:rsidR="00C478E0">
          <w:rPr>
            <w:rFonts w:ascii="Times New Roman" w:hAnsi="Times New Roman" w:cs="Times New Roman"/>
            <w:color w:val="000000" w:themeColor="text1"/>
          </w:rPr>
          <w:t xml:space="preserve">Francis 2017; </w:t>
        </w:r>
      </w:ins>
      <w:r w:rsidR="005B2796">
        <w:rPr>
          <w:rFonts w:ascii="Times New Roman" w:hAnsi="Times New Roman" w:cs="Times New Roman"/>
        </w:rPr>
        <w:t xml:space="preserve">Hemstrom &amp; Jones, </w:t>
      </w:r>
      <w:del w:id="773" w:author="Hemstrom, William Beryl" w:date="2023-01-20T17:42:00Z">
        <w:r w:rsidR="005B2796" w:rsidDel="00283E98">
          <w:rPr>
            <w:rFonts w:ascii="Times New Roman" w:hAnsi="Times New Roman" w:cs="Times New Roman"/>
          </w:rPr>
          <w:delText>2021</w:delText>
        </w:r>
      </w:del>
      <w:ins w:id="774" w:author="Hemstrom, William Beryl" w:date="2023-01-20T17:42:00Z">
        <w:r w:rsidR="00283E98">
          <w:rPr>
            <w:rFonts w:ascii="Times New Roman" w:hAnsi="Times New Roman" w:cs="Times New Roman"/>
          </w:rPr>
          <w:t>2022</w:t>
        </w:r>
      </w:ins>
      <w:r w:rsidR="005B2796">
        <w:rPr>
          <w:rFonts w:ascii="Times New Roman" w:hAnsi="Times New Roman" w:cs="Times New Roman"/>
        </w:rPr>
        <w:t>)</w:t>
      </w:r>
      <w:del w:id="775" w:author="Hemstrom, William Beryl [2]" w:date="2023-05-08T14:19:00Z">
        <w:r w:rsidR="005B2796" w:rsidDel="006672F6">
          <w:rPr>
            <w:rFonts w:ascii="Times New Roman" w:hAnsi="Times New Roman" w:cs="Times New Roman"/>
            <w:color w:val="000000" w:themeColor="text1"/>
          </w:rPr>
          <w:delText xml:space="preserve"> to form </w:delText>
        </w:r>
      </w:del>
      <w:del w:id="776" w:author="Hemstrom, William Beryl [2]" w:date="2023-05-08T14:18:00Z">
        <w:r w:rsidR="005B2796" w:rsidDel="006672F6">
          <w:rPr>
            <w:rFonts w:ascii="Times New Roman" w:hAnsi="Times New Roman" w:cs="Times New Roman"/>
            <w:color w:val="000000" w:themeColor="text1"/>
          </w:rPr>
          <w:delText xml:space="preserve">a </w:delText>
        </w:r>
      </w:del>
      <w:del w:id="777" w:author="Hemstrom, William Beryl [2]" w:date="2023-05-08T14:19:00Z">
        <w:r w:rsidR="005B2796" w:rsidDel="006672F6">
          <w:rPr>
            <w:rFonts w:ascii="Times New Roman" w:hAnsi="Times New Roman" w:cs="Times New Roman"/>
            <w:color w:val="000000" w:themeColor="text1"/>
          </w:rPr>
          <w:delText>ggplot-based</w:delText>
        </w:r>
        <w:r w:rsidR="00885A1F" w:rsidDel="006672F6">
          <w:rPr>
            <w:rFonts w:ascii="Times New Roman" w:hAnsi="Times New Roman" w:cs="Times New Roman"/>
            <w:color w:val="000000" w:themeColor="text1"/>
          </w:rPr>
          <w:delText xml:space="preserve"> (</w:delText>
        </w:r>
        <w:r w:rsidR="00885A1F" w:rsidRPr="00885A1F" w:rsidDel="006672F6">
          <w:rPr>
            <w:rFonts w:ascii="Times New Roman" w:eastAsia="Times New Roman" w:hAnsi="Times New Roman" w:cs="Times New Roman"/>
            <w:color w:val="000000" w:themeColor="text1"/>
            <w:shd w:val="clear" w:color="auto" w:fill="FFFFFF"/>
          </w:rPr>
          <w:delText>Wickham</w:delText>
        </w:r>
        <w:r w:rsidR="00885A1F" w:rsidDel="006672F6">
          <w:rPr>
            <w:rFonts w:ascii="Times New Roman" w:eastAsia="Times New Roman" w:hAnsi="Times New Roman" w:cs="Times New Roman"/>
            <w:color w:val="000000" w:themeColor="text1"/>
            <w:shd w:val="clear" w:color="auto" w:fill="FFFFFF"/>
          </w:rPr>
          <w:delText xml:space="preserve">, </w:delText>
        </w:r>
        <w:r w:rsidR="00885A1F" w:rsidRPr="00885A1F" w:rsidDel="006672F6">
          <w:rPr>
            <w:rFonts w:ascii="Times New Roman" w:eastAsia="Times New Roman" w:hAnsi="Times New Roman" w:cs="Times New Roman"/>
            <w:color w:val="000000" w:themeColor="text1"/>
            <w:shd w:val="clear" w:color="auto" w:fill="FFFFFF"/>
          </w:rPr>
          <w:delText>2016</w:delText>
        </w:r>
        <w:r w:rsidR="00885A1F" w:rsidDel="006672F6">
          <w:rPr>
            <w:rFonts w:ascii="Times New Roman" w:eastAsia="Times New Roman" w:hAnsi="Times New Roman" w:cs="Times New Roman"/>
            <w:color w:val="000000" w:themeColor="text1"/>
            <w:shd w:val="clear" w:color="auto" w:fill="FFFFFF"/>
          </w:rPr>
          <w:delText>)</w:delText>
        </w:r>
        <w:r w:rsidR="005B2796" w:rsidDel="006672F6">
          <w:rPr>
            <w:rFonts w:ascii="Times New Roman" w:hAnsi="Times New Roman" w:cs="Times New Roman"/>
            <w:color w:val="000000" w:themeColor="text1"/>
          </w:rPr>
          <w:delText xml:space="preserve"> stacked bar</w:delText>
        </w:r>
        <w:r w:rsidR="00D0402E" w:rsidDel="006672F6">
          <w:rPr>
            <w:rFonts w:ascii="Times New Roman" w:hAnsi="Times New Roman" w:cs="Times New Roman"/>
            <w:color w:val="000000" w:themeColor="text1"/>
          </w:rPr>
          <w:delText xml:space="preserve"> </w:delText>
        </w:r>
        <w:r w:rsidR="005B2796" w:rsidDel="006672F6">
          <w:rPr>
            <w:rFonts w:ascii="Times New Roman" w:hAnsi="Times New Roman" w:cs="Times New Roman"/>
            <w:color w:val="000000" w:themeColor="text1"/>
          </w:rPr>
          <w:delText>charts of assignment probabilities into arbitrary ‘k’ number of clusters</w:delText>
        </w:r>
      </w:del>
      <w:ins w:id="778" w:author="Hemstrom, William Beryl" w:date="2023-01-20T17:51:00Z">
        <w:del w:id="779" w:author="Hemstrom, William Beryl [2]" w:date="2023-05-08T14:19:00Z">
          <w:r w:rsidR="00C478E0" w:rsidDel="006672F6">
            <w:rPr>
              <w:rFonts w:ascii="Times New Roman" w:hAnsi="Times New Roman" w:cs="Times New Roman"/>
              <w:color w:val="000000" w:themeColor="text1"/>
            </w:rPr>
            <w:delText xml:space="preserve">for each numer of </w:delText>
          </w:r>
          <w:r w:rsidR="00C478E0" w:rsidDel="006672F6">
            <w:rPr>
              <w:rFonts w:ascii="Times New Roman" w:hAnsi="Times New Roman" w:cs="Times New Roman"/>
              <w:i/>
              <w:iCs/>
              <w:color w:val="000000" w:themeColor="text1"/>
            </w:rPr>
            <w:delText xml:space="preserve">k </w:delText>
          </w:r>
          <w:r w:rsidR="00C478E0" w:rsidDel="006672F6">
            <w:rPr>
              <w:rFonts w:ascii="Times New Roman" w:hAnsi="Times New Roman" w:cs="Times New Roman"/>
              <w:color w:val="000000" w:themeColor="text1"/>
            </w:rPr>
            <w:delText>clusters</w:delText>
          </w:r>
        </w:del>
      </w:ins>
      <w:del w:id="780" w:author="Hemstrom, William Beryl [2]" w:date="2023-05-08T14:19:00Z">
        <w:r w:rsidR="00160BA3" w:rsidDel="006672F6">
          <w:rPr>
            <w:rFonts w:ascii="Times New Roman" w:hAnsi="Times New Roman" w:cs="Times New Roman"/>
            <w:color w:val="000000" w:themeColor="text1"/>
          </w:rPr>
          <w:delText xml:space="preserve"> </w:delText>
        </w:r>
        <w:commentRangeStart w:id="781"/>
        <w:r w:rsidR="00160BA3" w:rsidDel="006672F6">
          <w:rPr>
            <w:rFonts w:ascii="Times New Roman" w:hAnsi="Times New Roman" w:cs="Times New Roman"/>
            <w:color w:val="000000" w:themeColor="text1"/>
          </w:rPr>
          <w:delText>(Figure 5)</w:delText>
        </w:r>
      </w:del>
      <w:r w:rsidR="00160BA3">
        <w:rPr>
          <w:rFonts w:ascii="Times New Roman" w:hAnsi="Times New Roman" w:cs="Times New Roman"/>
          <w:color w:val="000000" w:themeColor="text1"/>
        </w:rPr>
        <w:t>.</w:t>
      </w:r>
      <w:commentRangeEnd w:id="781"/>
      <w:r w:rsidR="00C478E0">
        <w:rPr>
          <w:rStyle w:val="CommentReference"/>
        </w:rPr>
        <w:commentReference w:id="781"/>
      </w:r>
    </w:p>
    <w:p w14:paraId="14D9006A" w14:textId="5BADF5BF" w:rsidR="00160BA3" w:rsidRPr="003B526E" w:rsidRDefault="00160BA3" w:rsidP="00E7388E">
      <w:pPr>
        <w:spacing w:line="480" w:lineRule="auto"/>
        <w:rPr>
          <w:rFonts w:ascii="Times New Roman" w:eastAsia="Times New Roman" w:hAnsi="Times New Roman" w:cs="Times New Roman"/>
          <w:color w:val="000000" w:themeColor="text1"/>
          <w:shd w:val="clear" w:color="auto" w:fill="FFFFFF"/>
        </w:rPr>
      </w:pPr>
      <w:r>
        <w:rPr>
          <w:rFonts w:ascii="Times New Roman" w:hAnsi="Times New Roman" w:cs="Times New Roman"/>
          <w:color w:val="000000" w:themeColor="text1"/>
        </w:rPr>
        <w:tab/>
      </w:r>
      <w:del w:id="782" w:author="Hemstrom, William Beryl" w:date="2023-01-20T17:52:00Z">
        <w:r w:rsidDel="00C478E0">
          <w:rPr>
            <w:rFonts w:ascii="Times New Roman" w:hAnsi="Times New Roman" w:cs="Times New Roman"/>
            <w:color w:val="000000" w:themeColor="text1"/>
          </w:rPr>
          <w:delText>Other statistical analyses</w:delText>
        </w:r>
        <w:r w:rsidR="00AB533E" w:rsidDel="00C478E0">
          <w:rPr>
            <w:rFonts w:ascii="Times New Roman" w:hAnsi="Times New Roman" w:cs="Times New Roman"/>
            <w:color w:val="000000" w:themeColor="text1"/>
          </w:rPr>
          <w:delText xml:space="preserve"> were also measured using the snpR custom R script</w:delText>
        </w:r>
      </w:del>
      <w:ins w:id="783" w:author="Hemstrom, William Beryl" w:date="2023-01-20T17:52:00Z">
        <w:r w:rsidR="00C478E0">
          <w:rPr>
            <w:rFonts w:ascii="Times New Roman" w:hAnsi="Times New Roman" w:cs="Times New Roman"/>
            <w:color w:val="000000" w:themeColor="text1"/>
          </w:rPr>
          <w:t xml:space="preserve">In order to describe the basic genetic diversity levels of each population, </w:t>
        </w:r>
      </w:ins>
      <w:ins w:id="784" w:author="Hemstrom, William Beryl" w:date="2023-01-20T17:55:00Z">
        <w:r w:rsidR="003709ED">
          <w:rPr>
            <w:rFonts w:ascii="Times New Roman" w:hAnsi="Times New Roman" w:cs="Times New Roman"/>
            <w:color w:val="000000" w:themeColor="text1"/>
          </w:rPr>
          <w:t xml:space="preserve">we first called genotypes using </w:t>
        </w:r>
      </w:ins>
      <w:ins w:id="785" w:author="Hemstrom, William Beryl" w:date="2023-01-20T17:56:00Z">
        <w:r w:rsidR="003709ED">
          <w:rPr>
            <w:rFonts w:ascii="Times New Roman" w:hAnsi="Times New Roman" w:cs="Times New Roman"/>
            <w:color w:val="000000" w:themeColor="text1"/>
          </w:rPr>
          <w:t xml:space="preserve">the ANGSD software package with the </w:t>
        </w:r>
        <w:commentRangeStart w:id="786"/>
        <w:r w:rsidR="003709ED">
          <w:rPr>
            <w:rFonts w:ascii="Times New Roman" w:hAnsi="Times New Roman" w:cs="Times New Roman"/>
            <w:color w:val="000000" w:themeColor="text1"/>
          </w:rPr>
          <w:t xml:space="preserve">settings X. </w:t>
        </w:r>
        <w:del w:id="787" w:author="Hemstrom, William Beryl [2]" w:date="2023-05-08T14:57:00Z">
          <w:r w:rsidR="003709ED" w:rsidDel="002B13F8">
            <w:rPr>
              <w:rFonts w:ascii="Times New Roman" w:hAnsi="Times New Roman" w:cs="Times New Roman"/>
              <w:color w:val="000000" w:themeColor="text1"/>
            </w:rPr>
            <w:delText xml:space="preserve">We then filtered out genotypes that X. </w:delText>
          </w:r>
          <w:commentRangeEnd w:id="786"/>
          <w:r w:rsidR="003709ED" w:rsidDel="002B13F8">
            <w:rPr>
              <w:rStyle w:val="CommentReference"/>
            </w:rPr>
            <w:commentReference w:id="786"/>
          </w:r>
        </w:del>
        <w:r w:rsidR="003709ED">
          <w:rPr>
            <w:rFonts w:ascii="Times New Roman" w:hAnsi="Times New Roman" w:cs="Times New Roman"/>
            <w:color w:val="000000" w:themeColor="text1"/>
          </w:rPr>
          <w:t>W</w:t>
        </w:r>
      </w:ins>
      <w:ins w:id="788" w:author="Hemstrom, William Beryl" w:date="2023-01-20T17:52:00Z">
        <w:r w:rsidR="00C478E0">
          <w:rPr>
            <w:rFonts w:ascii="Times New Roman" w:hAnsi="Times New Roman" w:cs="Times New Roman"/>
            <w:color w:val="000000" w:themeColor="text1"/>
          </w:rPr>
          <w:t xml:space="preserve">e </w:t>
        </w:r>
      </w:ins>
      <w:ins w:id="789" w:author="Hemstrom, William Beryl" w:date="2023-01-20T17:56:00Z">
        <w:r w:rsidR="003709ED">
          <w:rPr>
            <w:rFonts w:ascii="Times New Roman" w:hAnsi="Times New Roman" w:cs="Times New Roman"/>
            <w:color w:val="000000" w:themeColor="text1"/>
          </w:rPr>
          <w:t xml:space="preserve">then </w:t>
        </w:r>
      </w:ins>
      <w:ins w:id="790" w:author="Hemstrom, William Beryl" w:date="2023-01-20T17:52:00Z">
        <w:r w:rsidR="00C478E0">
          <w:rPr>
            <w:rFonts w:ascii="Times New Roman" w:hAnsi="Times New Roman" w:cs="Times New Roman"/>
            <w:color w:val="000000" w:themeColor="text1"/>
          </w:rPr>
          <w:t xml:space="preserve">used the </w:t>
        </w:r>
        <w:proofErr w:type="spellStart"/>
        <w:r w:rsidR="00C478E0">
          <w:rPr>
            <w:rFonts w:ascii="Times New Roman" w:hAnsi="Times New Roman" w:cs="Times New Roman"/>
            <w:color w:val="000000" w:themeColor="text1"/>
          </w:rPr>
          <w:t>snpR</w:t>
        </w:r>
        <w:proofErr w:type="spellEnd"/>
        <w:r w:rsidR="00C478E0">
          <w:rPr>
            <w:rFonts w:ascii="Times New Roman" w:hAnsi="Times New Roman" w:cs="Times New Roman"/>
            <w:color w:val="000000" w:themeColor="text1"/>
          </w:rPr>
          <w:t xml:space="preserve"> R package</w:t>
        </w:r>
      </w:ins>
      <w:r w:rsidR="00AB533E">
        <w:rPr>
          <w:rFonts w:ascii="Times New Roman" w:hAnsi="Times New Roman" w:cs="Times New Roman"/>
          <w:color w:val="000000" w:themeColor="text1"/>
        </w:rPr>
        <w:t xml:space="preserve"> (Hemstrom &amp; Jones, 2021)</w:t>
      </w:r>
      <w:ins w:id="791" w:author="Hemstrom, William Beryl" w:date="2023-01-20T17:52:00Z">
        <w:r w:rsidR="00C478E0">
          <w:rPr>
            <w:rFonts w:ascii="Times New Roman" w:hAnsi="Times New Roman" w:cs="Times New Roman"/>
            <w:color w:val="000000" w:themeColor="text1"/>
          </w:rPr>
          <w:t xml:space="preserve"> to calculate observ</w:t>
        </w:r>
      </w:ins>
      <w:ins w:id="792" w:author="Hemstrom, William Beryl" w:date="2023-01-20T17:53:00Z">
        <w:r w:rsidR="00C478E0">
          <w:rPr>
            <w:rFonts w:ascii="Times New Roman" w:hAnsi="Times New Roman" w:cs="Times New Roman"/>
            <w:color w:val="000000" w:themeColor="text1"/>
          </w:rPr>
          <w:t>ed</w:t>
        </w:r>
      </w:ins>
      <w:del w:id="793" w:author="Hemstrom, William Beryl" w:date="2023-01-20T17:52:00Z">
        <w:r w:rsidR="00AB533E" w:rsidDel="00C478E0">
          <w:rPr>
            <w:rFonts w:ascii="Times New Roman" w:hAnsi="Times New Roman" w:cs="Times New Roman"/>
            <w:color w:val="000000" w:themeColor="text1"/>
          </w:rPr>
          <w:delText>.  Observed</w:delText>
        </w:r>
      </w:del>
      <w:r w:rsidR="00AB533E">
        <w:rPr>
          <w:rFonts w:ascii="Times New Roman" w:hAnsi="Times New Roman" w:cs="Times New Roman"/>
          <w:color w:val="000000" w:themeColor="text1"/>
        </w:rPr>
        <w:t xml:space="preserve"> h</w:t>
      </w:r>
      <w:r w:rsidR="008D65C1">
        <w:rPr>
          <w:rFonts w:ascii="Times New Roman" w:hAnsi="Times New Roman" w:cs="Times New Roman"/>
          <w:color w:val="000000" w:themeColor="text1"/>
        </w:rPr>
        <w:t>eterozygosity</w:t>
      </w:r>
      <w:ins w:id="794" w:author="Hemstrom, William Beryl" w:date="2023-01-20T17:53:00Z">
        <w:r w:rsidR="00C478E0">
          <w:rPr>
            <w:rFonts w:ascii="Times New Roman" w:hAnsi="Times New Roman" w:cs="Times New Roman"/>
            <w:color w:val="000000" w:themeColor="text1"/>
          </w:rPr>
          <w:t xml:space="preserve"> (H</w:t>
        </w:r>
        <w:r w:rsidR="00C478E0">
          <w:rPr>
            <w:rFonts w:ascii="Times New Roman" w:hAnsi="Times New Roman" w:cs="Times New Roman"/>
            <w:color w:val="000000" w:themeColor="text1"/>
            <w:vertAlign w:val="subscript"/>
          </w:rPr>
          <w:t>O</w:t>
        </w:r>
        <w:r w:rsidR="00C478E0">
          <w:rPr>
            <w:rFonts w:ascii="Times New Roman" w:hAnsi="Times New Roman" w:cs="Times New Roman"/>
            <w:color w:val="000000" w:themeColor="text1"/>
          </w:rPr>
          <w:t>),</w:t>
        </w:r>
      </w:ins>
      <w:del w:id="795" w:author="Hemstrom, William Beryl" w:date="2023-01-20T17:53:00Z">
        <w:r w:rsidR="00AB533E" w:rsidDel="00C478E0">
          <w:rPr>
            <w:rFonts w:ascii="Times New Roman" w:hAnsi="Times New Roman" w:cs="Times New Roman"/>
            <w:color w:val="000000" w:themeColor="text1"/>
          </w:rPr>
          <w:delText xml:space="preserve"> was measured using the calc_ho function and</w:delText>
        </w:r>
        <w:r w:rsidR="00D1451D" w:rsidDel="00C478E0">
          <w:rPr>
            <w:rFonts w:ascii="Times New Roman" w:hAnsi="Times New Roman" w:cs="Times New Roman"/>
            <w:color w:val="000000" w:themeColor="text1"/>
          </w:rPr>
          <w:delText xml:space="preserve"> minor allele frequency</w:delText>
        </w:r>
        <w:r w:rsidR="00AB533E" w:rsidDel="00C478E0">
          <w:rPr>
            <w:rFonts w:ascii="Times New Roman" w:hAnsi="Times New Roman" w:cs="Times New Roman"/>
            <w:color w:val="000000" w:themeColor="text1"/>
          </w:rPr>
          <w:delText xml:space="preserve"> was found using the calc_maf function in snpR. The function calc_private was used to</w:delText>
        </w:r>
      </w:del>
      <w:r w:rsidR="00AB533E">
        <w:rPr>
          <w:rFonts w:ascii="Times New Roman" w:hAnsi="Times New Roman" w:cs="Times New Roman"/>
          <w:color w:val="000000" w:themeColor="text1"/>
        </w:rPr>
        <w:t xml:space="preserve"> </w:t>
      </w:r>
      <w:ins w:id="796" w:author="Hemstrom, William Beryl" w:date="2023-01-20T17:54:00Z">
        <w:del w:id="797" w:author="Hemstrom, William Beryl [2]" w:date="2023-05-09T13:31:00Z">
          <w:r w:rsidR="00C478E0" w:rsidDel="00015DA1">
            <w:rPr>
              <w:rFonts w:ascii="Times New Roman" w:hAnsi="Times New Roman" w:cs="Times New Roman"/>
              <w:color w:val="000000" w:themeColor="text1"/>
            </w:rPr>
            <w:delText>nucleotide diversity</w:delText>
          </w:r>
        </w:del>
      </w:ins>
      <w:ins w:id="798" w:author="Hemstrom, William Beryl [2]" w:date="2023-05-09T13:31:00Z">
        <w:r w:rsidR="00015DA1">
          <w:rPr>
            <w:rFonts w:ascii="Times New Roman" w:hAnsi="Times New Roman" w:cs="Times New Roman"/>
            <w:color w:val="000000" w:themeColor="text1"/>
          </w:rPr>
          <w:t>expected heterozy</w:t>
        </w:r>
      </w:ins>
      <w:ins w:id="799" w:author="Hemstrom, William Beryl [2]" w:date="2023-05-09T13:32:00Z">
        <w:r w:rsidR="00015DA1">
          <w:rPr>
            <w:rFonts w:ascii="Times New Roman" w:hAnsi="Times New Roman" w:cs="Times New Roman"/>
            <w:color w:val="000000" w:themeColor="text1"/>
          </w:rPr>
          <w:t>gosity</w:t>
        </w:r>
      </w:ins>
      <w:ins w:id="800" w:author="Hemstrom, William Beryl" w:date="2023-01-20T17:54:00Z">
        <w:r w:rsidR="00C478E0">
          <w:rPr>
            <w:rFonts w:ascii="Times New Roman" w:hAnsi="Times New Roman" w:cs="Times New Roman"/>
            <w:color w:val="000000" w:themeColor="text1"/>
          </w:rPr>
          <w:t xml:space="preserve"> (</w:t>
        </w:r>
      </w:ins>
      <w:ins w:id="801" w:author="Hemstrom, William Beryl [2]" w:date="2023-05-09T13:32:00Z">
        <w:r w:rsidR="00015DA1">
          <w:rPr>
            <w:rFonts w:ascii="Times New Roman" w:hAnsi="Times New Roman" w:cs="Times New Roman"/>
            <w:color w:val="000000" w:themeColor="text1"/>
          </w:rPr>
          <w:t>H</w:t>
        </w:r>
        <w:r w:rsidR="00015DA1">
          <w:rPr>
            <w:rFonts w:ascii="Times New Roman" w:hAnsi="Times New Roman" w:cs="Times New Roman"/>
            <w:color w:val="000000" w:themeColor="text1"/>
            <w:vertAlign w:val="subscript"/>
          </w:rPr>
          <w:t>E</w:t>
        </w:r>
      </w:ins>
      <w:ins w:id="802" w:author="Hemstrom, William Beryl" w:date="2023-01-20T17:54:00Z">
        <w:del w:id="803" w:author="Hemstrom, William Beryl [2]" w:date="2023-05-09T13:32:00Z">
          <w:r w:rsidR="00C478E0" w:rsidDel="00015DA1">
            <w:rPr>
              <w:rFonts w:ascii="Times New Roman" w:hAnsi="Times New Roman" w:cs="Times New Roman"/>
              <w:color w:val="000000" w:themeColor="text1"/>
            </w:rPr>
            <w:delText>π</w:delText>
          </w:r>
        </w:del>
        <w:r w:rsidR="00C478E0">
          <w:rPr>
            <w:rFonts w:ascii="Times New Roman" w:hAnsi="Times New Roman" w:cs="Times New Roman"/>
            <w:color w:val="000000" w:themeColor="text1"/>
          </w:rPr>
          <w:t>)</w:t>
        </w:r>
        <w:del w:id="804" w:author="Hemstrom, William Beryl [2]" w:date="2023-05-09T13:32:00Z">
          <w:r w:rsidR="003709ED" w:rsidDel="00015DA1">
            <w:rPr>
              <w:rFonts w:ascii="Times New Roman" w:hAnsi="Times New Roman" w:cs="Times New Roman"/>
              <w:color w:val="000000" w:themeColor="text1"/>
            </w:rPr>
            <w:delText xml:space="preserve"> according to Hohenlohe et al. (2010)</w:delText>
          </w:r>
        </w:del>
        <w:r w:rsidR="003709ED">
          <w:rPr>
            <w:rFonts w:ascii="Times New Roman" w:hAnsi="Times New Roman" w:cs="Times New Roman"/>
            <w:color w:val="000000" w:themeColor="text1"/>
          </w:rPr>
          <w:t>,</w:t>
        </w:r>
        <w:r w:rsidR="00C478E0">
          <w:rPr>
            <w:rFonts w:ascii="Times New Roman" w:hAnsi="Times New Roman" w:cs="Times New Roman"/>
            <w:color w:val="000000" w:themeColor="text1"/>
          </w:rPr>
          <w:t xml:space="preserve"> </w:t>
        </w:r>
      </w:ins>
      <w:ins w:id="805" w:author="Hemstrom, William Beryl [2]" w:date="2023-05-09T13:32:00Z">
        <w:r w:rsidR="00015DA1">
          <w:rPr>
            <w:rFonts w:ascii="Times New Roman" w:hAnsi="Times New Roman" w:cs="Times New Roman"/>
            <w:color w:val="000000" w:themeColor="text1"/>
          </w:rPr>
          <w:t xml:space="preserve">and </w:t>
        </w:r>
      </w:ins>
      <w:r w:rsidR="00AB533E">
        <w:rPr>
          <w:rFonts w:ascii="Times New Roman" w:hAnsi="Times New Roman" w:cs="Times New Roman"/>
          <w:color w:val="000000" w:themeColor="text1"/>
        </w:rPr>
        <w:t>determine the</w:t>
      </w:r>
      <w:r w:rsidR="00E7490B">
        <w:rPr>
          <w:rFonts w:ascii="Times New Roman" w:hAnsi="Times New Roman" w:cs="Times New Roman"/>
          <w:color w:val="000000" w:themeColor="text1"/>
        </w:rPr>
        <w:t xml:space="preserve"> number </w:t>
      </w:r>
      <w:r>
        <w:rPr>
          <w:rFonts w:ascii="Times New Roman" w:hAnsi="Times New Roman" w:cs="Times New Roman"/>
          <w:color w:val="000000" w:themeColor="text1"/>
        </w:rPr>
        <w:t>private alleles</w:t>
      </w:r>
      <w:ins w:id="806" w:author="Hemstrom, William Beryl" w:date="2023-01-20T17:53:00Z">
        <w:r w:rsidR="00C478E0">
          <w:rPr>
            <w:rFonts w:ascii="Times New Roman" w:hAnsi="Times New Roman" w:cs="Times New Roman"/>
            <w:color w:val="000000" w:themeColor="text1"/>
          </w:rPr>
          <w:t xml:space="preserve"> (P</w:t>
        </w:r>
        <w:r w:rsidR="00C478E0">
          <w:rPr>
            <w:rFonts w:ascii="Times New Roman" w:hAnsi="Times New Roman" w:cs="Times New Roman"/>
            <w:color w:val="000000" w:themeColor="text1"/>
            <w:vertAlign w:val="subscript"/>
          </w:rPr>
          <w:t>A</w:t>
        </w:r>
        <w:r w:rsidR="00C478E0">
          <w:rPr>
            <w:rFonts w:ascii="Times New Roman" w:hAnsi="Times New Roman" w:cs="Times New Roman"/>
            <w:color w:val="000000" w:themeColor="text1"/>
          </w:rPr>
          <w:t>)</w:t>
        </w:r>
      </w:ins>
      <w:r w:rsidR="00E7490B">
        <w:rPr>
          <w:rFonts w:ascii="Times New Roman" w:hAnsi="Times New Roman" w:cs="Times New Roman"/>
          <w:color w:val="000000" w:themeColor="text1"/>
        </w:rPr>
        <w:t xml:space="preserve"> found</w:t>
      </w:r>
      <w:r w:rsidR="00AB533E">
        <w:rPr>
          <w:rFonts w:ascii="Times New Roman" w:hAnsi="Times New Roman" w:cs="Times New Roman"/>
          <w:color w:val="000000" w:themeColor="text1"/>
        </w:rPr>
        <w:t xml:space="preserve"> </w:t>
      </w:r>
      <w:r w:rsidR="00C16AA9">
        <w:rPr>
          <w:rFonts w:ascii="Times New Roman" w:hAnsi="Times New Roman" w:cs="Times New Roman"/>
          <w:color w:val="000000" w:themeColor="text1"/>
        </w:rPr>
        <w:t>in</w:t>
      </w:r>
      <w:r w:rsidR="00AB533E">
        <w:rPr>
          <w:rFonts w:ascii="Times New Roman" w:hAnsi="Times New Roman" w:cs="Times New Roman"/>
          <w:color w:val="000000" w:themeColor="text1"/>
        </w:rPr>
        <w:t xml:space="preserve"> each population</w:t>
      </w:r>
      <w:ins w:id="807" w:author="Hemstrom, William Beryl" w:date="2023-01-20T17:55:00Z">
        <w:r w:rsidR="003709ED">
          <w:rPr>
            <w:rFonts w:ascii="Times New Roman" w:hAnsi="Times New Roman" w:cs="Times New Roman"/>
            <w:color w:val="000000" w:themeColor="text1"/>
          </w:rPr>
          <w:t xml:space="preserve"> </w:t>
        </w:r>
        <w:del w:id="808" w:author="Hemstrom, William Beryl [2]" w:date="2023-05-09T13:32:00Z">
          <w:r w:rsidR="003709ED" w:rsidDel="00015DA1">
            <w:rPr>
              <w:rFonts w:ascii="Times New Roman" w:hAnsi="Times New Roman" w:cs="Times New Roman"/>
              <w:color w:val="000000" w:themeColor="text1"/>
            </w:rPr>
            <w:delText xml:space="preserve">and </w:delText>
          </w:r>
        </w:del>
      </w:ins>
      <w:ins w:id="809" w:author="Hemstrom, William Beryl" w:date="2023-01-20T17:53:00Z">
        <w:del w:id="810" w:author="Hemstrom, William Beryl [2]" w:date="2023-05-09T13:32:00Z">
          <w:r w:rsidR="00C478E0" w:rsidDel="00015DA1">
            <w:rPr>
              <w:rFonts w:ascii="Times New Roman" w:hAnsi="Times New Roman" w:cs="Times New Roman"/>
              <w:color w:val="000000" w:themeColor="text1"/>
            </w:rPr>
            <w:delText xml:space="preserve">calculalte </w:delText>
          </w:r>
        </w:del>
      </w:ins>
      <w:del w:id="811" w:author="Hemstrom, William Beryl [2]" w:date="2023-05-09T13:32:00Z">
        <w:r w:rsidR="00AB533E" w:rsidDel="00015DA1">
          <w:rPr>
            <w:rFonts w:ascii="Times New Roman" w:hAnsi="Times New Roman" w:cs="Times New Roman"/>
            <w:color w:val="000000" w:themeColor="text1"/>
          </w:rPr>
          <w:delText xml:space="preserve"> </w:delText>
        </w:r>
        <w:r w:rsidR="00C16AA9" w:rsidDel="00015DA1">
          <w:rPr>
            <w:rFonts w:ascii="Times New Roman" w:hAnsi="Times New Roman" w:cs="Times New Roman"/>
            <w:color w:val="000000" w:themeColor="text1"/>
          </w:rPr>
          <w:delText xml:space="preserve">against all other populations. </w:delText>
        </w:r>
      </w:del>
      <w:ins w:id="812" w:author="Hemstrom, William Beryl" w:date="2023-01-20T17:53:00Z">
        <w:del w:id="813" w:author="Hemstrom, William Beryl [2]" w:date="2023-05-09T13:32:00Z">
          <w:r w:rsidR="00C478E0" w:rsidDel="00015DA1">
            <w:rPr>
              <w:rFonts w:ascii="Times New Roman" w:hAnsi="Times New Roman" w:cs="Times New Roman"/>
              <w:color w:val="000000" w:themeColor="text1"/>
            </w:rPr>
            <w:delText>p</w:delText>
          </w:r>
        </w:del>
      </w:ins>
      <w:del w:id="814" w:author="Hemstrom, William Beryl [2]" w:date="2023-05-09T13:32:00Z">
        <w:r w:rsidRPr="00AB533E" w:rsidDel="00015DA1">
          <w:rPr>
            <w:rFonts w:ascii="Times New Roman" w:hAnsi="Times New Roman" w:cs="Times New Roman"/>
            <w:color w:val="000000" w:themeColor="text1"/>
          </w:rPr>
          <w:delText>Pairwise F</w:delText>
        </w:r>
        <w:r w:rsidRPr="00AB533E" w:rsidDel="00015DA1">
          <w:rPr>
            <w:rFonts w:ascii="Times New Roman" w:hAnsi="Times New Roman" w:cs="Times New Roman"/>
            <w:color w:val="000000" w:themeColor="text1"/>
            <w:vertAlign w:val="subscript"/>
          </w:rPr>
          <w:delText>ST</w:delText>
        </w:r>
        <w:r w:rsidRPr="00AB533E" w:rsidDel="00015DA1">
          <w:rPr>
            <w:rFonts w:ascii="Times New Roman" w:hAnsi="Times New Roman" w:cs="Times New Roman"/>
            <w:color w:val="000000" w:themeColor="text1"/>
          </w:rPr>
          <w:delText xml:space="preserve"> values</w:delText>
        </w:r>
        <w:r w:rsidR="00F97E3A" w:rsidDel="00015DA1">
          <w:rPr>
            <w:rFonts w:ascii="Times New Roman" w:hAnsi="Times New Roman" w:cs="Times New Roman"/>
            <w:color w:val="000000" w:themeColor="text1"/>
          </w:rPr>
          <w:delText xml:space="preserve"> </w:delText>
        </w:r>
      </w:del>
      <w:ins w:id="815" w:author="Hemstrom, William Beryl" w:date="2023-01-20T17:53:00Z">
        <w:del w:id="816" w:author="Hemstrom, William Beryl [2]" w:date="2023-05-09T13:32:00Z">
          <w:r w:rsidR="00C478E0" w:rsidDel="00015DA1">
            <w:rPr>
              <w:rFonts w:ascii="Times New Roman" w:hAnsi="Times New Roman" w:cs="Times New Roman"/>
              <w:color w:val="000000" w:themeColor="text1"/>
            </w:rPr>
            <w:delText>between each pair of populations</w:delText>
          </w:r>
        </w:del>
      </w:ins>
      <w:ins w:id="817" w:author="Hemstrom, William Beryl" w:date="2023-01-20T17:54:00Z">
        <w:del w:id="818" w:author="Hemstrom, William Beryl [2]" w:date="2023-05-09T13:32:00Z">
          <w:r w:rsidR="003709ED" w:rsidDel="00015DA1">
            <w:rPr>
              <w:rFonts w:ascii="Times New Roman" w:hAnsi="Times New Roman" w:cs="Times New Roman"/>
              <w:color w:val="000000" w:themeColor="text1"/>
            </w:rPr>
            <w:delText xml:space="preserve"> according to </w:delText>
          </w:r>
        </w:del>
      </w:ins>
      <w:ins w:id="819" w:author="Hemstrom, William Beryl" w:date="2023-01-20T17:55:00Z">
        <w:del w:id="820" w:author="Hemstrom, William Beryl [2]" w:date="2023-05-09T13:32:00Z">
          <w:r w:rsidR="003709ED" w:rsidDel="00015DA1">
            <w:rPr>
              <w:rFonts w:ascii="Times New Roman" w:hAnsi="Times New Roman" w:cs="Times New Roman"/>
              <w:color w:val="000000" w:themeColor="text1"/>
            </w:rPr>
            <w:delText>Weir and Cockerham</w:delText>
          </w:r>
        </w:del>
      </w:ins>
      <w:ins w:id="821" w:author="Hemstrom, William Beryl" w:date="2023-01-20T17:53:00Z">
        <w:del w:id="822" w:author="Hemstrom, William Beryl [2]" w:date="2023-05-09T13:32:00Z">
          <w:r w:rsidR="00C478E0" w:rsidDel="00015DA1">
            <w:rPr>
              <w:rFonts w:ascii="Times New Roman" w:hAnsi="Times New Roman" w:cs="Times New Roman"/>
              <w:color w:val="000000" w:themeColor="text1"/>
            </w:rPr>
            <w:delText xml:space="preserve"> </w:delText>
          </w:r>
        </w:del>
      </w:ins>
      <w:del w:id="823" w:author="Hemstrom, William Beryl [2]" w:date="2023-05-09T13:32:00Z">
        <w:r w:rsidR="00F97E3A" w:rsidDel="00015DA1">
          <w:rPr>
            <w:rFonts w:ascii="Times New Roman" w:hAnsi="Times New Roman" w:cs="Times New Roman"/>
            <w:color w:val="000000" w:themeColor="text1"/>
          </w:rPr>
          <w:delText>(Wright</w:delText>
        </w:r>
        <w:r w:rsidR="003A1824" w:rsidDel="00015DA1">
          <w:rPr>
            <w:rFonts w:ascii="Times New Roman" w:hAnsi="Times New Roman" w:cs="Times New Roman"/>
            <w:color w:val="000000" w:themeColor="text1"/>
          </w:rPr>
          <w:delText xml:space="preserve">, </w:delText>
        </w:r>
        <w:r w:rsidR="00290F8D" w:rsidDel="00015DA1">
          <w:rPr>
            <w:rFonts w:ascii="Times New Roman" w:hAnsi="Times New Roman" w:cs="Times New Roman"/>
            <w:color w:val="000000" w:themeColor="text1"/>
          </w:rPr>
          <w:delText xml:space="preserve">1952, </w:delText>
        </w:r>
        <w:r w:rsidR="00701FDE" w:rsidDel="00015DA1">
          <w:rPr>
            <w:rFonts w:ascii="Times New Roman" w:hAnsi="Times New Roman" w:cs="Times New Roman"/>
            <w:color w:val="000000" w:themeColor="text1"/>
          </w:rPr>
          <w:delText>1965</w:delText>
        </w:r>
        <w:r w:rsidR="00300B7B" w:rsidDel="00015DA1">
          <w:rPr>
            <w:rFonts w:ascii="Times New Roman" w:hAnsi="Times New Roman" w:cs="Times New Roman"/>
            <w:color w:val="000000" w:themeColor="text1"/>
          </w:rPr>
          <w:delText>; Nei</w:delText>
        </w:r>
        <w:r w:rsidR="00290F8D" w:rsidDel="00015DA1">
          <w:rPr>
            <w:rFonts w:ascii="Times New Roman" w:hAnsi="Times New Roman" w:cs="Times New Roman"/>
            <w:color w:val="000000" w:themeColor="text1"/>
          </w:rPr>
          <w:delText>, 1977</w:delText>
        </w:r>
      </w:del>
      <w:ins w:id="824" w:author="Hemstrom, William Beryl" w:date="2023-01-20T17:55:00Z">
        <w:del w:id="825" w:author="Hemstrom, William Beryl [2]" w:date="2023-05-09T13:32:00Z">
          <w:r w:rsidR="003709ED" w:rsidDel="00015DA1">
            <w:rPr>
              <w:rFonts w:ascii="Times New Roman" w:hAnsi="Times New Roman" w:cs="Times New Roman"/>
              <w:color w:val="000000" w:themeColor="text1"/>
            </w:rPr>
            <w:delText>1984)</w:delText>
          </w:r>
        </w:del>
      </w:ins>
      <w:ins w:id="826" w:author="Hemstrom, William Beryl [2]" w:date="2023-05-08T14:40:00Z">
        <w:r w:rsidR="00C40A95">
          <w:rPr>
            <w:rFonts w:ascii="Times New Roman" w:hAnsi="Times New Roman" w:cs="Times New Roman"/>
            <w:color w:val="000000" w:themeColor="text1"/>
          </w:rPr>
          <w:t xml:space="preserve">after filtering out sample missing more that 75% of </w:t>
        </w:r>
      </w:ins>
      <w:ins w:id="827" w:author="Hemstrom, William Beryl [2]" w:date="2023-05-08T14:41:00Z">
        <w:r w:rsidR="00C40A95">
          <w:rPr>
            <w:rFonts w:ascii="Times New Roman" w:hAnsi="Times New Roman" w:cs="Times New Roman"/>
            <w:color w:val="000000" w:themeColor="text1"/>
          </w:rPr>
          <w:t>genotypes, loci ungenotyped in more than 75% of individuals or significantly out of HWE</w:t>
        </w:r>
      </w:ins>
      <w:ins w:id="828" w:author="Hemstrom, William Beryl [2]" w:date="2023-05-08T14:42:00Z">
        <w:r w:rsidR="00C40A95">
          <w:rPr>
            <w:rFonts w:ascii="Times New Roman" w:hAnsi="Times New Roman" w:cs="Times New Roman"/>
            <w:color w:val="000000" w:themeColor="text1"/>
          </w:rPr>
          <w:t xml:space="preserve"> according to Wigginton et al. </w:t>
        </w:r>
      </w:ins>
      <w:ins w:id="829" w:author="Hemstrom, William Beryl [2]" w:date="2023-05-08T14:43:00Z">
        <w:r w:rsidR="00C40A95">
          <w:rPr>
            <w:rFonts w:ascii="Times New Roman" w:hAnsi="Times New Roman" w:cs="Times New Roman"/>
            <w:color w:val="000000" w:themeColor="text1"/>
          </w:rPr>
          <w:t>(2005)</w:t>
        </w:r>
      </w:ins>
      <w:ins w:id="830" w:author="Hemstrom, William Beryl [2]" w:date="2023-05-08T14:41:00Z">
        <w:r w:rsidR="00C40A95">
          <w:rPr>
            <w:rFonts w:ascii="Times New Roman" w:hAnsi="Times New Roman" w:cs="Times New Roman"/>
            <w:color w:val="000000" w:themeColor="text1"/>
          </w:rPr>
          <w:t xml:space="preserve"> at α = 0.05 after multiple testing correction </w:t>
        </w:r>
      </w:ins>
      <w:ins w:id="831" w:author="Hemstrom, William Beryl [2]" w:date="2023-05-08T14:42:00Z">
        <w:r w:rsidR="00C40A95">
          <w:rPr>
            <w:rFonts w:ascii="Times New Roman" w:hAnsi="Times New Roman" w:cs="Times New Roman"/>
            <w:color w:val="000000" w:themeColor="text1"/>
          </w:rPr>
          <w:t>in any region (</w:t>
        </w:r>
      </w:ins>
      <w:ins w:id="832" w:author="Hemstrom, William Beryl [2]" w:date="2023-05-08T14:43:00Z">
        <w:r w:rsidR="00C40A95">
          <w:rPr>
            <w:rFonts w:ascii="Times New Roman" w:hAnsi="Times New Roman" w:cs="Times New Roman"/>
            <w:color w:val="000000" w:themeColor="text1"/>
          </w:rPr>
          <w:t>Holm 1979)</w:t>
        </w:r>
      </w:ins>
      <w:ins w:id="833" w:author="Hemstrom, William Beryl" w:date="2023-01-20T17:55:00Z">
        <w:r w:rsidR="003709ED">
          <w:rPr>
            <w:rFonts w:ascii="Times New Roman" w:hAnsi="Times New Roman" w:cs="Times New Roman"/>
            <w:color w:val="000000" w:themeColor="text1"/>
          </w:rPr>
          <w:t xml:space="preserve">. </w:t>
        </w:r>
      </w:ins>
      <w:del w:id="834" w:author="Hemstrom, William Beryl" w:date="2023-01-20T17:55:00Z">
        <w:r w:rsidR="00701FDE" w:rsidDel="003709ED">
          <w:rPr>
            <w:rFonts w:ascii="Times New Roman" w:hAnsi="Times New Roman" w:cs="Times New Roman"/>
            <w:color w:val="000000" w:themeColor="text1"/>
          </w:rPr>
          <w:delText>)</w:delText>
        </w:r>
        <w:r w:rsidR="00B50DF8" w:rsidRPr="00AB533E" w:rsidDel="003709ED">
          <w:rPr>
            <w:rFonts w:ascii="Times New Roman" w:hAnsi="Times New Roman" w:cs="Times New Roman"/>
            <w:color w:val="000000" w:themeColor="text1"/>
          </w:rPr>
          <w:delText xml:space="preserve"> were calculated for the various populations</w:delText>
        </w:r>
        <w:r w:rsidR="00D1451D" w:rsidRPr="00AB533E" w:rsidDel="003709ED">
          <w:rPr>
            <w:rFonts w:ascii="Times New Roman" w:hAnsi="Times New Roman" w:cs="Times New Roman"/>
            <w:color w:val="000000" w:themeColor="text1"/>
          </w:rPr>
          <w:delText xml:space="preserve"> using </w:delText>
        </w:r>
        <w:r w:rsidR="00AB533E" w:rsidRPr="00AB533E" w:rsidDel="003709ED">
          <w:rPr>
            <w:rFonts w:ascii="Times New Roman" w:hAnsi="Times New Roman" w:cs="Times New Roman"/>
            <w:color w:val="000000" w:themeColor="text1"/>
          </w:rPr>
          <w:delText>the calc_pairwise_fst function</w:delText>
        </w:r>
        <w:r w:rsidR="00AB533E" w:rsidDel="003709ED">
          <w:rPr>
            <w:rFonts w:ascii="Times New Roman" w:hAnsi="Times New Roman" w:cs="Times New Roman"/>
            <w:color w:val="000000" w:themeColor="text1"/>
          </w:rPr>
          <w:delText>, which averaged calculated pairwise F</w:delText>
        </w:r>
        <w:r w:rsidR="00AB533E" w:rsidDel="003709ED">
          <w:rPr>
            <w:rFonts w:ascii="Times New Roman" w:hAnsi="Times New Roman" w:cs="Times New Roman"/>
            <w:color w:val="000000" w:themeColor="text1"/>
            <w:vertAlign w:val="subscript"/>
          </w:rPr>
          <w:delText>ST</w:delText>
        </w:r>
        <w:r w:rsidR="00AB533E" w:rsidDel="003709ED">
          <w:rPr>
            <w:rFonts w:ascii="Times New Roman" w:hAnsi="Times New Roman" w:cs="Times New Roman"/>
            <w:color w:val="000000" w:themeColor="text1"/>
          </w:rPr>
          <w:delText xml:space="preserve"> values for each SNP for each possible pairwise combination of populations</w:delText>
        </w:r>
        <w:r w:rsidR="00B50DF8" w:rsidRPr="00AB533E" w:rsidDel="003709ED">
          <w:rPr>
            <w:rFonts w:ascii="Times New Roman" w:hAnsi="Times New Roman" w:cs="Times New Roman"/>
            <w:color w:val="000000" w:themeColor="text1"/>
          </w:rPr>
          <w:delText>.</w:delText>
        </w:r>
        <w:r w:rsidR="00CE6D55" w:rsidDel="003709ED">
          <w:rPr>
            <w:rFonts w:ascii="Times New Roman" w:hAnsi="Times New Roman" w:cs="Times New Roman"/>
            <w:color w:val="000000" w:themeColor="text1"/>
          </w:rPr>
          <w:delText xml:space="preserve"> </w:delText>
        </w:r>
        <w:r w:rsidR="00E95B81" w:rsidDel="003709ED">
          <w:rPr>
            <w:rFonts w:ascii="Times New Roman" w:hAnsi="Times New Roman" w:cs="Times New Roman"/>
          </w:rPr>
          <w:delText>Genetic diversity, as measured by average pairwise differences were calculated</w:delText>
        </w:r>
        <w:r w:rsidR="00AB533E" w:rsidDel="003709ED">
          <w:rPr>
            <w:rFonts w:ascii="Times New Roman" w:hAnsi="Times New Roman" w:cs="Times New Roman"/>
          </w:rPr>
          <w:delText xml:space="preserve"> using the calc_pi function</w:delText>
        </w:r>
        <w:r w:rsidR="00E95B81" w:rsidDel="003709ED">
          <w:rPr>
            <w:rFonts w:ascii="Times New Roman" w:hAnsi="Times New Roman" w:cs="Times New Roman"/>
          </w:rPr>
          <w:delText xml:space="preserve"> as described in </w:delText>
        </w:r>
        <w:r w:rsidR="00E95B81" w:rsidRPr="00E95B81" w:rsidDel="003709ED">
          <w:rPr>
            <w:rFonts w:ascii="Times New Roman" w:hAnsi="Times New Roman" w:cs="Times New Roman"/>
          </w:rPr>
          <w:delText>Hohenlohe et al. (2010)</w:delText>
        </w:r>
        <w:r w:rsidR="00E95B81" w:rsidDel="003709ED">
          <w:rPr>
            <w:rFonts w:ascii="Times New Roman" w:hAnsi="Times New Roman" w:cs="Times New Roman"/>
          </w:rPr>
          <w:delText>.</w:delText>
        </w:r>
      </w:del>
    </w:p>
    <w:p w14:paraId="033EC451" w14:textId="719C926D" w:rsidR="005B7BBD" w:rsidRPr="005E2039" w:rsidRDefault="005B7BBD" w:rsidP="00E7388E">
      <w:pPr>
        <w:spacing w:line="480" w:lineRule="auto"/>
        <w:rPr>
          <w:rFonts w:ascii="Times New Roman" w:hAnsi="Times New Roman" w:cs="Times New Roman"/>
        </w:rPr>
      </w:pPr>
    </w:p>
    <w:p w14:paraId="12465E72" w14:textId="77777777" w:rsidR="00127450" w:rsidRDefault="00127450" w:rsidP="005E2039">
      <w:pPr>
        <w:rPr>
          <w:rFonts w:ascii="Times New Roman" w:hAnsi="Times New Roman" w:cs="Times New Roman"/>
          <w:color w:val="000000"/>
        </w:rPr>
      </w:pPr>
      <w:r>
        <w:rPr>
          <w:rFonts w:ascii="Times New Roman" w:hAnsi="Times New Roman" w:cs="Times New Roman"/>
          <w:color w:val="000000"/>
        </w:rPr>
        <w:br w:type="page"/>
      </w:r>
    </w:p>
    <w:p w14:paraId="30A1F2B6" w14:textId="01152274" w:rsidR="00127450" w:rsidDel="003709ED" w:rsidRDefault="003709ED">
      <w:pPr>
        <w:spacing w:line="480" w:lineRule="auto"/>
        <w:textAlignment w:val="baseline"/>
        <w:rPr>
          <w:del w:id="835" w:author="Hemstrom, William Beryl" w:date="2023-01-20T17:56:00Z"/>
          <w:rFonts w:ascii="Times New Roman" w:hAnsi="Times New Roman" w:cs="Times New Roman"/>
          <w:color w:val="000000"/>
        </w:rPr>
      </w:pPr>
      <w:ins w:id="836" w:author="Hemstrom, William Beryl" w:date="2023-01-20T17:56:00Z">
        <w:r>
          <w:rPr>
            <w:rFonts w:ascii="Times New Roman" w:hAnsi="Times New Roman" w:cs="Times New Roman"/>
            <w:b/>
            <w:bCs/>
            <w:color w:val="000000"/>
          </w:rPr>
          <w:lastRenderedPageBreak/>
          <w:t>Results:</w:t>
        </w:r>
      </w:ins>
      <w:del w:id="837" w:author="Hemstrom, William Beryl" w:date="2023-01-20T17:56:00Z">
        <w:r w:rsidR="00127450" w:rsidDel="003709ED">
          <w:rPr>
            <w:rFonts w:ascii="Times New Roman" w:hAnsi="Times New Roman" w:cs="Times New Roman"/>
            <w:color w:val="000000"/>
          </w:rPr>
          <w:delText>CHAPTER III</w:delText>
        </w:r>
      </w:del>
    </w:p>
    <w:p w14:paraId="684618F7" w14:textId="77777777" w:rsidR="003709ED" w:rsidRDefault="003709ED">
      <w:pPr>
        <w:spacing w:line="480" w:lineRule="auto"/>
        <w:textAlignment w:val="baseline"/>
        <w:rPr>
          <w:ins w:id="838" w:author="Hemstrom, William Beryl" w:date="2023-01-20T17:56:00Z"/>
          <w:rFonts w:ascii="Times New Roman" w:hAnsi="Times New Roman" w:cs="Times New Roman"/>
          <w:color w:val="000000"/>
        </w:rPr>
        <w:pPrChange w:id="839" w:author="Hemstrom, William Beryl" w:date="2023-01-20T17:56:00Z">
          <w:pPr>
            <w:spacing w:line="480" w:lineRule="auto"/>
            <w:jc w:val="center"/>
            <w:textAlignment w:val="baseline"/>
          </w:pPr>
        </w:pPrChange>
      </w:pPr>
    </w:p>
    <w:p w14:paraId="561828E4" w14:textId="38D55BC1" w:rsidR="00E7388E" w:rsidDel="003709ED" w:rsidRDefault="009E1944" w:rsidP="009E1944">
      <w:pPr>
        <w:spacing w:line="480" w:lineRule="auto"/>
        <w:jc w:val="center"/>
        <w:textAlignment w:val="baseline"/>
        <w:rPr>
          <w:del w:id="840" w:author="Hemstrom, William Beryl" w:date="2023-01-20T17:56:00Z"/>
          <w:rFonts w:ascii="Times New Roman" w:hAnsi="Times New Roman" w:cs="Times New Roman"/>
          <w:color w:val="000000"/>
        </w:rPr>
      </w:pPr>
      <w:del w:id="841" w:author="Hemstrom, William Beryl" w:date="2023-01-20T17:56:00Z">
        <w:r w:rsidDel="003709ED">
          <w:rPr>
            <w:rFonts w:ascii="Times New Roman" w:hAnsi="Times New Roman" w:cs="Times New Roman"/>
            <w:color w:val="000000"/>
          </w:rPr>
          <w:delText>RESULTS</w:delText>
        </w:r>
      </w:del>
    </w:p>
    <w:p w14:paraId="632C8CAE" w14:textId="0528FCF8" w:rsidR="00C53FCF" w:rsidRDefault="000457C5" w:rsidP="00503381">
      <w:pPr>
        <w:spacing w:line="480" w:lineRule="auto"/>
        <w:textAlignment w:val="baseline"/>
        <w:rPr>
          <w:rFonts w:ascii="Times New Roman" w:hAnsi="Times New Roman" w:cs="Times New Roman"/>
          <w:color w:val="000000"/>
        </w:rPr>
      </w:pPr>
      <w:r>
        <w:rPr>
          <w:rFonts w:ascii="Times New Roman" w:hAnsi="Times New Roman" w:cs="Times New Roman"/>
          <w:color w:val="000000"/>
        </w:rPr>
        <w:tab/>
      </w:r>
      <w:ins w:id="842" w:author="Hemstrom, William Beryl [2]" w:date="2023-05-08T14:48:00Z">
        <w:r w:rsidR="004C1BBC">
          <w:rPr>
            <w:rFonts w:ascii="Times New Roman" w:hAnsi="Times New Roman" w:cs="Times New Roman"/>
            <w:color w:val="000000"/>
          </w:rPr>
          <w:t xml:space="preserve">We </w:t>
        </w:r>
      </w:ins>
      <w:ins w:id="843" w:author="Hemstrom, William Beryl [2]" w:date="2023-05-08T14:49:00Z">
        <w:r w:rsidR="004C1BBC">
          <w:rPr>
            <w:rFonts w:ascii="Times New Roman" w:hAnsi="Times New Roman" w:cs="Times New Roman"/>
            <w:color w:val="000000"/>
          </w:rPr>
          <w:t xml:space="preserve">sequenced a total of </w:t>
        </w:r>
        <w:r w:rsidR="004C1BBC" w:rsidRPr="004C1BBC">
          <w:rPr>
            <w:rFonts w:ascii="Times New Roman" w:hAnsi="Times New Roman" w:cs="Times New Roman"/>
            <w:color w:val="000000"/>
          </w:rPr>
          <w:t>19</w:t>
        </w:r>
        <w:r w:rsidR="004C1BBC">
          <w:rPr>
            <w:rFonts w:ascii="Times New Roman" w:hAnsi="Times New Roman" w:cs="Times New Roman"/>
            <w:color w:val="000000"/>
          </w:rPr>
          <w:t>,</w:t>
        </w:r>
        <w:r w:rsidR="004C1BBC" w:rsidRPr="004C1BBC">
          <w:rPr>
            <w:rFonts w:ascii="Times New Roman" w:hAnsi="Times New Roman" w:cs="Times New Roman"/>
            <w:color w:val="000000"/>
          </w:rPr>
          <w:t>276</w:t>
        </w:r>
        <w:r w:rsidR="004C1BBC">
          <w:rPr>
            <w:rFonts w:ascii="Times New Roman" w:hAnsi="Times New Roman" w:cs="Times New Roman"/>
            <w:color w:val="000000"/>
          </w:rPr>
          <w:t>,</w:t>
        </w:r>
        <w:r w:rsidR="004C1BBC" w:rsidRPr="004C1BBC">
          <w:rPr>
            <w:rFonts w:ascii="Times New Roman" w:hAnsi="Times New Roman" w:cs="Times New Roman"/>
            <w:color w:val="000000"/>
          </w:rPr>
          <w:t>234</w:t>
        </w:r>
        <w:r w:rsidR="004C1BBC">
          <w:rPr>
            <w:rFonts w:ascii="Times New Roman" w:hAnsi="Times New Roman" w:cs="Times New Roman"/>
            <w:color w:val="000000"/>
          </w:rPr>
          <w:t xml:space="preserve"> reads across all i</w:t>
        </w:r>
      </w:ins>
      <w:ins w:id="844" w:author="Hemstrom, William Beryl [2]" w:date="2023-05-08T14:50:00Z">
        <w:r w:rsidR="004C1BBC">
          <w:rPr>
            <w:rFonts w:ascii="Times New Roman" w:hAnsi="Times New Roman" w:cs="Times New Roman"/>
            <w:color w:val="000000"/>
          </w:rPr>
          <w:t xml:space="preserve">ndividuals. </w:t>
        </w:r>
      </w:ins>
      <w:ins w:id="845" w:author="Hemstrom, William Beryl [2]" w:date="2023-05-08T14:58:00Z">
        <w:r w:rsidR="002B13F8">
          <w:rPr>
            <w:rFonts w:ascii="Times New Roman" w:hAnsi="Times New Roman" w:cs="Times New Roman"/>
            <w:color w:val="000000"/>
          </w:rPr>
          <w:t>Our PCA results</w:t>
        </w:r>
      </w:ins>
      <w:ins w:id="846" w:author="Hemstrom, William Beryl [2]" w:date="2023-05-08T15:01:00Z">
        <w:r w:rsidR="002B13F8">
          <w:rPr>
            <w:rFonts w:ascii="Times New Roman" w:hAnsi="Times New Roman" w:cs="Times New Roman"/>
            <w:color w:val="000000"/>
          </w:rPr>
          <w:t xml:space="preserve"> from the IBS covariance matrix</w:t>
        </w:r>
      </w:ins>
      <w:ins w:id="847" w:author="Hemstrom, William Beryl [2]" w:date="2023-05-08T14:58:00Z">
        <w:r w:rsidR="002B13F8">
          <w:rPr>
            <w:rFonts w:ascii="Times New Roman" w:hAnsi="Times New Roman" w:cs="Times New Roman"/>
            <w:color w:val="000000"/>
          </w:rPr>
          <w:t xml:space="preserve"> </w:t>
        </w:r>
      </w:ins>
      <w:ins w:id="848" w:author="Hemstrom, William Beryl [2]" w:date="2023-05-08T14:59:00Z">
        <w:r w:rsidR="002B13F8">
          <w:rPr>
            <w:rFonts w:ascii="Times New Roman" w:hAnsi="Times New Roman" w:cs="Times New Roman"/>
            <w:color w:val="000000"/>
          </w:rPr>
          <w:t xml:space="preserve">generally separated the Six Rivers region from the Shasta-Trinity and Plumas </w:t>
        </w:r>
      </w:ins>
      <w:ins w:id="849" w:author="Hemstrom, William Beryl [2]" w:date="2023-05-08T15:00:00Z">
        <w:r w:rsidR="002B13F8">
          <w:rPr>
            <w:rFonts w:ascii="Times New Roman" w:hAnsi="Times New Roman" w:cs="Times New Roman"/>
            <w:color w:val="000000"/>
          </w:rPr>
          <w:t>regions along the first PC, which explained 10.8% of the variance in the da</w:t>
        </w:r>
      </w:ins>
      <w:ins w:id="850" w:author="Hemstrom, William Beryl [2]" w:date="2023-05-08T15:01:00Z">
        <w:r w:rsidR="002B13F8">
          <w:rPr>
            <w:rFonts w:ascii="Times New Roman" w:hAnsi="Times New Roman" w:cs="Times New Roman"/>
            <w:color w:val="000000"/>
          </w:rPr>
          <w:t>taset</w:t>
        </w:r>
      </w:ins>
      <w:ins w:id="851" w:author="Hemstrom, William Beryl [2]" w:date="2023-05-08T15:02:00Z">
        <w:r w:rsidR="002B13F8">
          <w:rPr>
            <w:rFonts w:ascii="Times New Roman" w:hAnsi="Times New Roman" w:cs="Times New Roman"/>
            <w:color w:val="000000"/>
          </w:rPr>
          <w:t xml:space="preserve"> (Figure S1A)</w:t>
        </w:r>
      </w:ins>
      <w:ins w:id="852" w:author="Hemstrom, William Beryl [2]" w:date="2023-05-08T15:01:00Z">
        <w:r w:rsidR="002B13F8">
          <w:rPr>
            <w:rFonts w:ascii="Times New Roman" w:hAnsi="Times New Roman" w:cs="Times New Roman"/>
            <w:color w:val="000000"/>
          </w:rPr>
          <w:t>. Additional PCs did not show a sharp drop-off in explanatory power</w:t>
        </w:r>
      </w:ins>
      <w:ins w:id="853" w:author="Hemstrom, William Beryl [2]" w:date="2023-05-08T15:02:00Z">
        <w:r w:rsidR="002B13F8">
          <w:rPr>
            <w:rFonts w:ascii="Times New Roman" w:hAnsi="Times New Roman" w:cs="Times New Roman"/>
            <w:color w:val="000000"/>
          </w:rPr>
          <w:t xml:space="preserve"> at any point (Figure S1B). </w:t>
        </w:r>
      </w:ins>
      <w:del w:id="854" w:author="Hemstrom, William Beryl [2]" w:date="2023-05-08T14:57:00Z">
        <w:r w:rsidR="004A1070" w:rsidDel="002B13F8">
          <w:rPr>
            <w:rFonts w:ascii="Times New Roman" w:hAnsi="Times New Roman" w:cs="Times New Roman"/>
            <w:color w:val="000000"/>
          </w:rPr>
          <w:delText xml:space="preserve">Of the 144 samples well genotyped, 54 SNPs were identified with an average minor allele frequency of 12.62%. </w:delText>
        </w:r>
      </w:del>
      <w:r w:rsidR="001365F8">
        <w:rPr>
          <w:rFonts w:ascii="Times New Roman" w:hAnsi="Times New Roman" w:cs="Times New Roman"/>
          <w:color w:val="000000"/>
        </w:rPr>
        <w:t xml:space="preserve">The UMAP </w:t>
      </w:r>
      <w:r w:rsidR="008D65C1">
        <w:rPr>
          <w:rFonts w:ascii="Times New Roman" w:hAnsi="Times New Roman" w:cs="Times New Roman"/>
          <w:color w:val="000000"/>
        </w:rPr>
        <w:t>analysis</w:t>
      </w:r>
      <w:ins w:id="855" w:author="Hemstrom, William Beryl [2]" w:date="2023-05-08T15:03:00Z">
        <w:r w:rsidR="002B13F8">
          <w:rPr>
            <w:rFonts w:ascii="Times New Roman" w:hAnsi="Times New Roman" w:cs="Times New Roman"/>
            <w:color w:val="000000"/>
          </w:rPr>
          <w:t xml:space="preserve"> also strongly splits Six Rivers from Shasta-Trinity and Plumas, but also splits the latter two systems to a lesser degree</w:t>
        </w:r>
      </w:ins>
      <w:del w:id="856" w:author="Hemstrom, William Beryl [2]" w:date="2023-05-08T14:58:00Z">
        <w:r w:rsidR="001365F8" w:rsidDel="002B13F8">
          <w:rPr>
            <w:rFonts w:ascii="Times New Roman" w:hAnsi="Times New Roman" w:cs="Times New Roman"/>
            <w:color w:val="000000"/>
          </w:rPr>
          <w:delText xml:space="preserve"> </w:delText>
        </w:r>
      </w:del>
      <w:del w:id="857" w:author="Hemstrom, William Beryl [2]" w:date="2023-05-08T15:02:00Z">
        <w:r w:rsidR="006D6839" w:rsidDel="002B13F8">
          <w:rPr>
            <w:rFonts w:ascii="Times New Roman" w:hAnsi="Times New Roman" w:cs="Times New Roman"/>
            <w:color w:val="000000"/>
          </w:rPr>
          <w:delText>(F</w:delText>
        </w:r>
        <w:r w:rsidR="00A5159D" w:rsidDel="002B13F8">
          <w:rPr>
            <w:rFonts w:ascii="Times New Roman" w:hAnsi="Times New Roman" w:cs="Times New Roman"/>
            <w:color w:val="000000"/>
          </w:rPr>
          <w:delText xml:space="preserve">igure 4) </w:delText>
        </w:r>
      </w:del>
      <w:del w:id="858" w:author="Hemstrom, William Beryl [2]" w:date="2023-05-08T15:03:00Z">
        <w:r w:rsidR="00A5159D" w:rsidDel="002B13F8">
          <w:rPr>
            <w:rFonts w:ascii="Times New Roman" w:hAnsi="Times New Roman" w:cs="Times New Roman"/>
            <w:color w:val="000000"/>
          </w:rPr>
          <w:delText xml:space="preserve">shows </w:delText>
        </w:r>
        <w:r w:rsidR="000849D4" w:rsidDel="002B13F8">
          <w:rPr>
            <w:rFonts w:ascii="Times New Roman" w:hAnsi="Times New Roman" w:cs="Times New Roman"/>
            <w:color w:val="000000"/>
          </w:rPr>
          <w:delText>clear grouping</w:delText>
        </w:r>
      </w:del>
      <w:ins w:id="859" w:author="Hemstrom, William Beryl" w:date="2023-01-20T17:57:00Z">
        <w:del w:id="860" w:author="Hemstrom, William Beryl [2]" w:date="2023-05-08T15:03:00Z">
          <w:r w:rsidR="003709ED" w:rsidDel="002B13F8">
            <w:rPr>
              <w:rFonts w:ascii="Times New Roman" w:hAnsi="Times New Roman" w:cs="Times New Roman"/>
              <w:color w:val="000000"/>
            </w:rPr>
            <w:delText>s</w:delText>
          </w:r>
        </w:del>
      </w:ins>
      <w:del w:id="861" w:author="Hemstrom, William Beryl [2]" w:date="2023-05-08T15:03:00Z">
        <w:r w:rsidR="000849D4" w:rsidDel="002B13F8">
          <w:rPr>
            <w:rFonts w:ascii="Times New Roman" w:hAnsi="Times New Roman" w:cs="Times New Roman"/>
            <w:color w:val="000000"/>
          </w:rPr>
          <w:delText xml:space="preserve"> of individuals by population group.</w:delText>
        </w:r>
      </w:del>
      <w:ins w:id="862" w:author="Hemstrom, William Beryl" w:date="2023-01-20T17:57:00Z">
        <w:del w:id="863" w:author="Hemstrom, William Beryl [2]" w:date="2023-05-08T15:03:00Z">
          <w:r w:rsidR="003709ED" w:rsidDel="002B13F8">
            <w:rPr>
              <w:rFonts w:ascii="Times New Roman" w:hAnsi="Times New Roman" w:cs="Times New Roman"/>
              <w:color w:val="000000"/>
            </w:rPr>
            <w:delText>region</w:delText>
          </w:r>
        </w:del>
      </w:ins>
      <w:ins w:id="864" w:author="Hemstrom, William Beryl [2]" w:date="2023-05-08T15:03:00Z">
        <w:r w:rsidR="002B13F8">
          <w:rPr>
            <w:rFonts w:ascii="Times New Roman" w:hAnsi="Times New Roman" w:cs="Times New Roman"/>
            <w:color w:val="000000"/>
          </w:rPr>
          <w:t xml:space="preserve"> (Figure 4). </w:t>
        </w:r>
      </w:ins>
      <w:ins w:id="865" w:author="Hemstrom, William Beryl" w:date="2023-01-23T14:57:00Z">
        <w:del w:id="866" w:author="Hemstrom, William Beryl [2]" w:date="2023-05-08T15:03:00Z">
          <w:r w:rsidR="005F729F" w:rsidDel="002B13F8">
            <w:rPr>
              <w:rFonts w:ascii="Times New Roman" w:hAnsi="Times New Roman" w:cs="Times New Roman"/>
              <w:color w:val="000000"/>
            </w:rPr>
            <w:delText xml:space="preserve">, </w:delText>
          </w:r>
        </w:del>
      </w:ins>
      <w:ins w:id="867" w:author="Hemstrom, William Beryl" w:date="2023-01-23T14:58:00Z">
        <w:del w:id="868" w:author="Hemstrom, William Beryl [2]" w:date="2023-05-08T15:03:00Z">
          <w:r w:rsidR="005F729F" w:rsidDel="002B13F8">
            <w:rPr>
              <w:rFonts w:ascii="Times New Roman" w:hAnsi="Times New Roman" w:cs="Times New Roman"/>
              <w:color w:val="000000"/>
            </w:rPr>
            <w:delText>with less differentiation between the Sha</w:delText>
          </w:r>
        </w:del>
      </w:ins>
      <w:ins w:id="869" w:author="Hemstrom, William Beryl" w:date="2023-01-23T14:59:00Z">
        <w:del w:id="870" w:author="Hemstrom, William Beryl [2]" w:date="2023-05-08T15:03:00Z">
          <w:r w:rsidR="005F729F" w:rsidDel="002B13F8">
            <w:rPr>
              <w:rFonts w:ascii="Times New Roman" w:hAnsi="Times New Roman" w:cs="Times New Roman"/>
              <w:color w:val="000000"/>
            </w:rPr>
            <w:delText xml:space="preserve">sta-Trinity and Plumas regions than between the </w:delText>
          </w:r>
        </w:del>
      </w:ins>
      <w:del w:id="871" w:author="Hemstrom, William Beryl [2]" w:date="2023-05-08T15:03:00Z">
        <w:r w:rsidR="00A00D3B" w:rsidDel="002B13F8">
          <w:rPr>
            <w:rFonts w:ascii="Times New Roman" w:hAnsi="Times New Roman" w:cs="Times New Roman"/>
            <w:color w:val="000000"/>
          </w:rPr>
          <w:delText xml:space="preserve"> </w:delText>
        </w:r>
        <w:r w:rsidR="00035232" w:rsidDel="002B13F8">
          <w:rPr>
            <w:rFonts w:ascii="Times New Roman" w:hAnsi="Times New Roman" w:cs="Times New Roman"/>
            <w:color w:val="000000"/>
          </w:rPr>
          <w:delText>Therefore,</w:delText>
        </w:r>
        <w:r w:rsidR="00A00D3B" w:rsidDel="002B13F8">
          <w:rPr>
            <w:rFonts w:ascii="Times New Roman" w:hAnsi="Times New Roman" w:cs="Times New Roman"/>
            <w:color w:val="000000"/>
          </w:rPr>
          <w:delText xml:space="preserve"> geographic region </w:delText>
        </w:r>
        <w:r w:rsidR="00A06E7A" w:rsidDel="002B13F8">
          <w:rPr>
            <w:rFonts w:ascii="Times New Roman" w:hAnsi="Times New Roman" w:cs="Times New Roman"/>
            <w:color w:val="000000"/>
          </w:rPr>
          <w:delText xml:space="preserve">is correlated with differing </w:delText>
        </w:r>
        <w:r w:rsidR="00C84293" w:rsidDel="002B13F8">
          <w:rPr>
            <w:rFonts w:ascii="Times New Roman" w:hAnsi="Times New Roman" w:cs="Times New Roman"/>
            <w:color w:val="000000"/>
          </w:rPr>
          <w:delText>amounts of genetic diversity.</w:delText>
        </w:r>
        <w:r w:rsidR="000849D4" w:rsidDel="002B13F8">
          <w:rPr>
            <w:rFonts w:ascii="Times New Roman" w:hAnsi="Times New Roman" w:cs="Times New Roman"/>
            <w:color w:val="000000"/>
          </w:rPr>
          <w:delText xml:space="preserve"> </w:delText>
        </w:r>
        <w:r w:rsidR="00005E7F" w:rsidDel="002B13F8">
          <w:rPr>
            <w:rFonts w:ascii="Times New Roman" w:hAnsi="Times New Roman" w:cs="Times New Roman"/>
            <w:color w:val="000000"/>
          </w:rPr>
          <w:delText xml:space="preserve">The populations from the Six Rivers National Forest region </w:delText>
        </w:r>
      </w:del>
      <w:ins w:id="872" w:author="Hemstrom, William Beryl" w:date="2023-01-23T14:59:00Z">
        <w:del w:id="873" w:author="Hemstrom, William Beryl [2]" w:date="2023-05-08T15:03:00Z">
          <w:r w:rsidR="005F729F" w:rsidDel="002B13F8">
            <w:rPr>
              <w:rFonts w:ascii="Times New Roman" w:hAnsi="Times New Roman" w:cs="Times New Roman"/>
              <w:color w:val="000000"/>
            </w:rPr>
            <w:delText xml:space="preserve">and any other. </w:delText>
          </w:r>
        </w:del>
        <w:r w:rsidR="005F729F">
          <w:rPr>
            <w:rFonts w:ascii="Times New Roman" w:hAnsi="Times New Roman" w:cs="Times New Roman"/>
            <w:color w:val="000000"/>
          </w:rPr>
          <w:t xml:space="preserve">Interestingly, </w:t>
        </w:r>
      </w:ins>
      <w:del w:id="874" w:author="Hemstrom, William Beryl" w:date="2023-01-23T14:59:00Z">
        <w:r w:rsidR="00A00D3B" w:rsidDel="005F729F">
          <w:rPr>
            <w:rFonts w:ascii="Times New Roman" w:hAnsi="Times New Roman" w:cs="Times New Roman"/>
            <w:color w:val="000000"/>
          </w:rPr>
          <w:delText>are</w:delText>
        </w:r>
        <w:r w:rsidR="005F463B" w:rsidDel="005F729F">
          <w:rPr>
            <w:rFonts w:ascii="Times New Roman" w:hAnsi="Times New Roman" w:cs="Times New Roman"/>
            <w:color w:val="000000"/>
          </w:rPr>
          <w:delText xml:space="preserve"> by far the outlying group. Shasta-Trinity National Forest </w:delText>
        </w:r>
        <w:r w:rsidR="000C6CDF" w:rsidDel="005F729F">
          <w:rPr>
            <w:rFonts w:ascii="Times New Roman" w:hAnsi="Times New Roman" w:cs="Times New Roman"/>
            <w:color w:val="000000"/>
          </w:rPr>
          <w:delText xml:space="preserve">and </w:delText>
        </w:r>
        <w:r w:rsidR="00C3399F" w:rsidDel="005F729F">
          <w:rPr>
            <w:rFonts w:ascii="Times New Roman" w:hAnsi="Times New Roman" w:cs="Times New Roman"/>
            <w:color w:val="000000"/>
          </w:rPr>
          <w:delText xml:space="preserve">Plumas National Forest populations </w:delText>
        </w:r>
        <w:r w:rsidR="00A00D3B" w:rsidDel="005F729F">
          <w:rPr>
            <w:rFonts w:ascii="Times New Roman" w:hAnsi="Times New Roman" w:cs="Times New Roman"/>
            <w:color w:val="000000"/>
          </w:rPr>
          <w:delText>are</w:delText>
        </w:r>
        <w:r w:rsidR="00CA3789" w:rsidDel="005F729F">
          <w:rPr>
            <w:rFonts w:ascii="Times New Roman" w:hAnsi="Times New Roman" w:cs="Times New Roman"/>
            <w:color w:val="000000"/>
          </w:rPr>
          <w:delText xml:space="preserve"> much closer in relation, though there is still some differentiation between the two along the y-axis dimension 2.</w:delText>
        </w:r>
        <w:r w:rsidR="00FE571C" w:rsidDel="005F729F">
          <w:rPr>
            <w:rFonts w:ascii="Times New Roman" w:hAnsi="Times New Roman" w:cs="Times New Roman"/>
            <w:color w:val="000000"/>
          </w:rPr>
          <w:delText xml:space="preserve"> </w:delText>
        </w:r>
      </w:del>
      <w:ins w:id="875" w:author="Hemstrom, William Beryl" w:date="2023-01-23T14:59:00Z">
        <w:r w:rsidR="005F729F">
          <w:rPr>
            <w:rFonts w:ascii="Times New Roman" w:hAnsi="Times New Roman" w:cs="Times New Roman"/>
            <w:color w:val="000000"/>
          </w:rPr>
          <w:t>t</w:t>
        </w:r>
      </w:ins>
      <w:del w:id="876" w:author="Hemstrom, William Beryl" w:date="2023-01-23T14:59:00Z">
        <w:r w:rsidR="00A921E0" w:rsidDel="005F729F">
          <w:rPr>
            <w:rFonts w:ascii="Times New Roman" w:hAnsi="Times New Roman" w:cs="Times New Roman"/>
            <w:color w:val="000000"/>
          </w:rPr>
          <w:delText>T</w:delText>
        </w:r>
      </w:del>
      <w:r w:rsidR="00A921E0">
        <w:rPr>
          <w:rFonts w:ascii="Times New Roman" w:hAnsi="Times New Roman" w:cs="Times New Roman"/>
          <w:color w:val="000000"/>
        </w:rPr>
        <w:t xml:space="preserve">he Mendocino population </w:t>
      </w:r>
      <w:del w:id="877" w:author="Hemstrom, William Beryl" w:date="2023-01-23T14:59:00Z">
        <w:r w:rsidR="00A921E0" w:rsidDel="005F729F">
          <w:rPr>
            <w:rFonts w:ascii="Times New Roman" w:hAnsi="Times New Roman" w:cs="Times New Roman"/>
            <w:color w:val="000000"/>
          </w:rPr>
          <w:delText xml:space="preserve">is indistinguishable </w:delText>
        </w:r>
        <w:r w:rsidR="00A00D3B" w:rsidDel="005F729F">
          <w:rPr>
            <w:rFonts w:ascii="Times New Roman" w:hAnsi="Times New Roman" w:cs="Times New Roman"/>
            <w:color w:val="000000"/>
          </w:rPr>
          <w:delText xml:space="preserve">against the </w:delText>
        </w:r>
        <w:r w:rsidR="002213F7" w:rsidDel="005F729F">
          <w:rPr>
            <w:rFonts w:ascii="Times New Roman" w:hAnsi="Times New Roman" w:cs="Times New Roman"/>
            <w:color w:val="000000"/>
          </w:rPr>
          <w:delText xml:space="preserve">Plumas </w:delText>
        </w:r>
        <w:r w:rsidR="00A00D3B" w:rsidDel="005F729F">
          <w:rPr>
            <w:rFonts w:ascii="Times New Roman" w:hAnsi="Times New Roman" w:cs="Times New Roman"/>
            <w:color w:val="000000"/>
          </w:rPr>
          <w:delText xml:space="preserve">grouping. </w:delText>
        </w:r>
      </w:del>
      <w:ins w:id="878" w:author="Hemstrom, William Beryl" w:date="2023-01-23T14:59:00Z">
        <w:r w:rsidR="005F729F">
          <w:rPr>
            <w:rFonts w:ascii="Times New Roman" w:hAnsi="Times New Roman" w:cs="Times New Roman"/>
            <w:color w:val="000000"/>
          </w:rPr>
          <w:t>cluste</w:t>
        </w:r>
      </w:ins>
      <w:ins w:id="879" w:author="Hemstrom, William Beryl" w:date="2023-01-23T15:00:00Z">
        <w:r w:rsidR="005F729F">
          <w:rPr>
            <w:rFonts w:ascii="Times New Roman" w:hAnsi="Times New Roman" w:cs="Times New Roman"/>
            <w:color w:val="000000"/>
          </w:rPr>
          <w:t>red strongly with the samples from the Plumas region.</w:t>
        </w:r>
      </w:ins>
    </w:p>
    <w:p w14:paraId="15DD4440" w14:textId="123539E4" w:rsidR="003D6CD5" w:rsidRDefault="00CB1CDE" w:rsidP="00503381">
      <w:pPr>
        <w:spacing w:line="480" w:lineRule="auto"/>
        <w:rPr>
          <w:rFonts w:ascii="Times New Roman" w:hAnsi="Times New Roman" w:cs="Times New Roman"/>
        </w:rPr>
      </w:pPr>
      <w:r>
        <w:rPr>
          <w:rFonts w:ascii="Times New Roman" w:hAnsi="Times New Roman" w:cs="Times New Roman"/>
          <w:noProof/>
          <w:color w:val="000000"/>
        </w:rPr>
        <mc:AlternateContent>
          <mc:Choice Requires="wpg">
            <w:drawing>
              <wp:anchor distT="0" distB="0" distL="114300" distR="114300" simplePos="0" relativeHeight="251698176" behindDoc="0" locked="0" layoutInCell="1" allowOverlap="1" wp14:anchorId="758C9635" wp14:editId="5AE1790B">
                <wp:simplePos x="0" y="0"/>
                <wp:positionH relativeFrom="column">
                  <wp:posOffset>318977</wp:posOffset>
                </wp:positionH>
                <wp:positionV relativeFrom="paragraph">
                  <wp:posOffset>162678</wp:posOffset>
                </wp:positionV>
                <wp:extent cx="5688914" cy="3555106"/>
                <wp:effectExtent l="0" t="127000" r="0" b="52070"/>
                <wp:wrapNone/>
                <wp:docPr id="48" name="Group 48"/>
                <wp:cNvGraphicFramePr/>
                <a:graphic xmlns:a="http://schemas.openxmlformats.org/drawingml/2006/main">
                  <a:graphicData uri="http://schemas.microsoft.com/office/word/2010/wordprocessingGroup">
                    <wpg:wgp>
                      <wpg:cNvGrpSpPr/>
                      <wpg:grpSpPr>
                        <a:xfrm>
                          <a:off x="0" y="0"/>
                          <a:ext cx="5688914" cy="3555106"/>
                          <a:chOff x="31770" y="0"/>
                          <a:chExt cx="5688914" cy="3555106"/>
                        </a:xfrm>
                      </wpg:grpSpPr>
                      <wpg:grpSp>
                        <wpg:cNvPr id="43" name="Group 43"/>
                        <wpg:cNvGrpSpPr/>
                        <wpg:grpSpPr>
                          <a:xfrm>
                            <a:off x="31770" y="32633"/>
                            <a:ext cx="5324803" cy="3522473"/>
                            <a:chOff x="31770" y="-20530"/>
                            <a:chExt cx="5324803" cy="3522473"/>
                          </a:xfrm>
                        </wpg:grpSpPr>
                        <wps:wsp>
                          <wps:cNvPr id="40" name="Oval 40"/>
                          <wps:cNvSpPr/>
                          <wps:spPr>
                            <a:xfrm rot="1352376">
                              <a:off x="3082032" y="1633531"/>
                              <a:ext cx="2274541" cy="1868412"/>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rot="673841">
                              <a:off x="31770" y="991231"/>
                              <a:ext cx="2984491" cy="1452101"/>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rot="1352376">
                              <a:off x="119898" y="-20530"/>
                              <a:ext cx="2777537" cy="1515486"/>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406234" y="1540555"/>
                            <a:ext cx="131445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37893" w14:textId="7263F2C2" w:rsidR="00B20F32" w:rsidRPr="00DC38D0" w:rsidRDefault="00B20F32">
                              <w:pPr>
                                <w:rPr>
                                  <w:rFonts w:ascii="Times New Roman" w:hAnsi="Times New Roman" w:cs="Times New Roman"/>
                                </w:rPr>
                              </w:pPr>
                              <w:r>
                                <w:rPr>
                                  <w:rFonts w:ascii="Times New Roman" w:hAnsi="Times New Roman" w:cs="Times New Roman"/>
                                </w:rPr>
                                <w:t>Six 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1988288" y="0"/>
                            <a:ext cx="131445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D33B1" w14:textId="1B163D52" w:rsidR="00B20F32" w:rsidRPr="00DC38D0" w:rsidRDefault="00B20F32" w:rsidP="00DC38D0">
                              <w:pPr>
                                <w:rPr>
                                  <w:rFonts w:ascii="Times New Roman" w:hAnsi="Times New Roman" w:cs="Times New Roman"/>
                                </w:rPr>
                              </w:pPr>
                              <w:r>
                                <w:rPr>
                                  <w:rFonts w:ascii="Times New Roman" w:hAnsi="Times New Roman" w:cs="Times New Roman"/>
                                </w:rPr>
                                <w:t>Shasta-Trinity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389707" y="2490821"/>
                            <a:ext cx="1673860" cy="356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A66F1D" w14:textId="61A7B371" w:rsidR="00B20F32" w:rsidRPr="00DC38D0" w:rsidRDefault="00B20F32" w:rsidP="00DC38D0">
                              <w:pPr>
                                <w:rPr>
                                  <w:rFonts w:ascii="Times New Roman" w:hAnsi="Times New Roman" w:cs="Times New Roman"/>
                                </w:rPr>
                              </w:pPr>
                              <w:r>
                                <w:rPr>
                                  <w:rFonts w:ascii="Times New Roman" w:hAnsi="Times New Roman" w:cs="Times New Roman"/>
                                </w:rPr>
                                <w:t>Plumas &amp; Mendocino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C9635" id="Group 48" o:spid="_x0000_s1048" style="position:absolute;margin-left:25.1pt;margin-top:12.8pt;width:447.95pt;height:279.95pt;z-index:251698176;mso-position-horizontal-relative:text;mso-position-vertical-relative:text;mso-width-relative:margin;mso-height-relative:margin" coordorigin="317" coordsize="56889,35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">
                <v:group id="Group 43" o:spid="_x0000_s1049" style="position:absolute;left:317;top:326;width:53248;height:35225" coordorigin="317,-205" coordsize="53248,3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Oval 40" o:spid="_x0000_s1050" style="position:absolute;left:30820;top:16335;width:22745;height:18684;rotation:14771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" filled="f" strokecolor="#1f3763 [1604]" strokeweight="1pt">
                    <v:stroke dashstyle="dash" joinstyle="miter"/>
                  </v:oval>
                  <v:oval id="Oval 41" o:spid="_x0000_s1051" style="position:absolute;left:317;top:9912;width:29845;height:14521;rotation:7360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" filled="f" strokecolor="#1f3763 [1604]" strokeweight="1pt">
                    <v:stroke dashstyle="dash" joinstyle="miter"/>
                  </v:oval>
                  <v:oval id="Oval 42" o:spid="_x0000_s1052" style="position:absolute;left:1198;top:-205;width:27776;height:15154;rotation:14771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" filled="f" strokecolor="#1f3763 [1604]" strokeweight="1pt">
                    <v:stroke dashstyle="dash" joinstyle="miter"/>
                  </v:oval>
                </v:group>
                <v:shape id="Text Box 44" o:spid="_x0000_s1053" type="#_x0000_t202" style="position:absolute;left:44062;top:15405;width:13144;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3F37893" w14:textId="7263F2C2" w:rsidR="00B20F32" w:rsidRPr="00DC38D0" w:rsidRDefault="00B20F32">
                        <w:pPr>
                          <w:rPr>
                            <w:rFonts w:ascii="Times New Roman" w:hAnsi="Times New Roman" w:cs="Times New Roman"/>
                          </w:rPr>
                        </w:pPr>
                        <w:r>
                          <w:rPr>
                            <w:rFonts w:ascii="Times New Roman" w:hAnsi="Times New Roman" w:cs="Times New Roman"/>
                          </w:rPr>
                          <w:t>Six Rivers</w:t>
                        </w:r>
                      </w:p>
                    </w:txbxContent>
                  </v:textbox>
                </v:shape>
                <v:shape id="Text Box 45" o:spid="_x0000_s1054" type="#_x0000_t202" style="position:absolute;left:19882;width:13145;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56D33B1" w14:textId="1B163D52" w:rsidR="00B20F32" w:rsidRPr="00DC38D0" w:rsidRDefault="00B20F32" w:rsidP="00DC38D0">
                        <w:pPr>
                          <w:rPr>
                            <w:rFonts w:ascii="Times New Roman" w:hAnsi="Times New Roman" w:cs="Times New Roman"/>
                          </w:rPr>
                        </w:pPr>
                        <w:r>
                          <w:rPr>
                            <w:rFonts w:ascii="Times New Roman" w:hAnsi="Times New Roman" w:cs="Times New Roman"/>
                          </w:rPr>
                          <w:t>Shasta-Trinity</w:t>
                        </w:r>
                      </w:p>
                    </w:txbxContent>
                  </v:textbox>
                </v:shape>
                <v:shape id="Text Box 46" o:spid="_x0000_s1055" type="#_x0000_t202" style="position:absolute;left:3897;top:24908;width:16738;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51A66F1D" w14:textId="61A7B371" w:rsidR="00B20F32" w:rsidRPr="00DC38D0" w:rsidRDefault="00B20F32" w:rsidP="00DC38D0">
                        <w:pPr>
                          <w:rPr>
                            <w:rFonts w:ascii="Times New Roman" w:hAnsi="Times New Roman" w:cs="Times New Roman"/>
                          </w:rPr>
                        </w:pPr>
                        <w:r>
                          <w:rPr>
                            <w:rFonts w:ascii="Times New Roman" w:hAnsi="Times New Roman" w:cs="Times New Roman"/>
                          </w:rPr>
                          <w:t>Plumas &amp; Mendocino</w:t>
                        </w:r>
                      </w:p>
                    </w:txbxContent>
                  </v:textbox>
                </v:shape>
              </v:group>
            </w:pict>
          </mc:Fallback>
        </mc:AlternateContent>
      </w:r>
      <w:commentRangeStart w:id="880"/>
      <w:r w:rsidR="002559D9">
        <w:rPr>
          <w:rFonts w:ascii="Times New Roman" w:hAnsi="Times New Roman" w:cs="Times New Roman"/>
          <w:noProof/>
          <w:color w:val="000000"/>
        </w:rPr>
        <w:drawing>
          <wp:inline distT="0" distB="0" distL="0" distR="0" wp14:anchorId="2A274128" wp14:editId="2A463D99">
            <wp:extent cx="5882005" cy="3956035"/>
            <wp:effectExtent l="0" t="0" r="10795" b="6985"/>
            <wp:docPr id="18" name="Picture 18" descr="Darlingtonia/u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lingtonia/umap.pdf"/>
                    <pic:cNvPicPr>
                      <a:picLocks noChangeAspect="1" noChangeArrowheads="1"/>
                    </pic:cNvPicPr>
                  </pic:nvPicPr>
                  <pic:blipFill rotWithShape="1">
                    <a:blip r:embed="rId30">
                      <a:extLst>
                        <a:ext uri="{28A0092B-C50C-407E-A947-70E740481C1C}">
                          <a14:useLocalDpi xmlns:a14="http://schemas.microsoft.com/office/drawing/2010/main" val="0"/>
                        </a:ext>
                      </a:extLst>
                    </a:blip>
                    <a:srcRect l="2214" r="10278" b="2818"/>
                    <a:stretch/>
                  </pic:blipFill>
                  <pic:spPr bwMode="auto">
                    <a:xfrm>
                      <a:off x="0" y="0"/>
                      <a:ext cx="5899240" cy="3967627"/>
                    </a:xfrm>
                    <a:prstGeom prst="rect">
                      <a:avLst/>
                    </a:prstGeom>
                    <a:noFill/>
                    <a:ln>
                      <a:noFill/>
                    </a:ln>
                    <a:extLst>
                      <a:ext uri="{53640926-AAD7-44D8-BBD7-CCE9431645EC}">
                        <a14:shadowObscured xmlns:a14="http://schemas.microsoft.com/office/drawing/2010/main"/>
                      </a:ext>
                    </a:extLst>
                  </pic:spPr>
                </pic:pic>
              </a:graphicData>
            </a:graphic>
          </wp:inline>
        </w:drawing>
      </w:r>
      <w:commentRangeEnd w:id="880"/>
      <w:r w:rsidR="003709ED">
        <w:rPr>
          <w:rStyle w:val="CommentReference"/>
        </w:rPr>
        <w:commentReference w:id="880"/>
      </w:r>
      <w:r w:rsidR="008D65C1" w:rsidRPr="00503381">
        <w:rPr>
          <w:rFonts w:ascii="Times New Roman" w:hAnsi="Times New Roman" w:cs="Times New Roman"/>
          <w:szCs w:val="23"/>
        </w:rPr>
        <w:t>Figure 4. UMAP analysis</w:t>
      </w:r>
      <w:r w:rsidR="003D6CD5" w:rsidRPr="00503381">
        <w:rPr>
          <w:rFonts w:ascii="Times New Roman" w:hAnsi="Times New Roman" w:cs="Times New Roman"/>
          <w:szCs w:val="23"/>
        </w:rPr>
        <w:t xml:space="preserve"> of individuals. Numbering and color denote specific populations. Populations 1-2, 11-13 are from S</w:t>
      </w:r>
      <w:r w:rsidR="00E636F1" w:rsidRPr="00503381">
        <w:rPr>
          <w:rFonts w:ascii="Times New Roman" w:hAnsi="Times New Roman" w:cs="Times New Roman"/>
          <w:szCs w:val="23"/>
        </w:rPr>
        <w:t>hasta-Trinity</w:t>
      </w:r>
      <w:r w:rsidR="003D6CD5" w:rsidRPr="00503381">
        <w:rPr>
          <w:rFonts w:ascii="Times New Roman" w:hAnsi="Times New Roman" w:cs="Times New Roman"/>
          <w:szCs w:val="23"/>
        </w:rPr>
        <w:t>; 3-7</w:t>
      </w:r>
      <w:r w:rsidR="00E636F1" w:rsidRPr="00503381">
        <w:rPr>
          <w:rFonts w:ascii="Times New Roman" w:hAnsi="Times New Roman" w:cs="Times New Roman"/>
          <w:szCs w:val="23"/>
        </w:rPr>
        <w:t xml:space="preserve"> are from Six Rivers</w:t>
      </w:r>
      <w:r w:rsidR="003D6CD5" w:rsidRPr="00503381">
        <w:rPr>
          <w:rFonts w:ascii="Times New Roman" w:hAnsi="Times New Roman" w:cs="Times New Roman"/>
          <w:szCs w:val="23"/>
        </w:rPr>
        <w:t>; 8-10 are from P</w:t>
      </w:r>
      <w:r w:rsidR="00E636F1" w:rsidRPr="00503381">
        <w:rPr>
          <w:rFonts w:ascii="Times New Roman" w:hAnsi="Times New Roman" w:cs="Times New Roman"/>
          <w:szCs w:val="23"/>
        </w:rPr>
        <w:t>lumas</w:t>
      </w:r>
      <w:r w:rsidR="003D6CD5" w:rsidRPr="00503381">
        <w:rPr>
          <w:rFonts w:ascii="Times New Roman" w:hAnsi="Times New Roman" w:cs="Times New Roman"/>
          <w:szCs w:val="23"/>
        </w:rPr>
        <w:t>; while 14 is the Mendocino isolate.</w:t>
      </w:r>
      <w:r w:rsidR="00B20F32" w:rsidRPr="00503381">
        <w:rPr>
          <w:rFonts w:ascii="Times New Roman" w:hAnsi="Times New Roman" w:cs="Times New Roman"/>
          <w:szCs w:val="23"/>
        </w:rPr>
        <w:t xml:space="preserve"> Dashed </w:t>
      </w:r>
      <w:r w:rsidR="00503381">
        <w:rPr>
          <w:rFonts w:ascii="Times New Roman" w:hAnsi="Times New Roman" w:cs="Times New Roman"/>
          <w:szCs w:val="23"/>
        </w:rPr>
        <w:t>ovals</w:t>
      </w:r>
      <w:r w:rsidR="00B20F32" w:rsidRPr="00503381">
        <w:rPr>
          <w:rFonts w:ascii="Times New Roman" w:hAnsi="Times New Roman" w:cs="Times New Roman"/>
          <w:szCs w:val="23"/>
        </w:rPr>
        <w:t xml:space="preserve"> </w:t>
      </w:r>
      <w:r w:rsidR="006824B7" w:rsidRPr="00503381">
        <w:rPr>
          <w:rFonts w:ascii="Times New Roman" w:hAnsi="Times New Roman" w:cs="Times New Roman"/>
          <w:szCs w:val="23"/>
        </w:rPr>
        <w:t>represent approximate groupings of the regions.</w:t>
      </w:r>
      <w:r w:rsidR="003D6CD5" w:rsidRPr="00503381">
        <w:rPr>
          <w:rFonts w:ascii="Times New Roman" w:hAnsi="Times New Roman" w:cs="Times New Roman"/>
          <w:sz w:val="28"/>
        </w:rPr>
        <w:t xml:space="preserve"> </w:t>
      </w:r>
    </w:p>
    <w:p w14:paraId="137FFE70" w14:textId="77777777" w:rsidR="00966DDD" w:rsidRPr="003D6CD5" w:rsidRDefault="00966DDD" w:rsidP="003D6CD5">
      <w:pPr>
        <w:spacing w:line="480" w:lineRule="auto"/>
        <w:rPr>
          <w:rFonts w:ascii="Times New Roman" w:hAnsi="Times New Roman" w:cs="Times New Roman"/>
          <w:color w:val="000000"/>
        </w:rPr>
      </w:pPr>
    </w:p>
    <w:p w14:paraId="0F501DB0" w14:textId="77777777" w:rsidR="003D6CD5" w:rsidRDefault="003D6CD5" w:rsidP="00D14C8A">
      <w:pPr>
        <w:rPr>
          <w:rFonts w:ascii="Times New Roman" w:hAnsi="Times New Roman" w:cs="Times New Roman"/>
          <w:color w:val="000000"/>
        </w:rPr>
      </w:pPr>
    </w:p>
    <w:p w14:paraId="01EFC579" w14:textId="77777777" w:rsidR="003D6CD5" w:rsidRDefault="003D6CD5" w:rsidP="00D14C8A">
      <w:pPr>
        <w:rPr>
          <w:rFonts w:ascii="Times New Roman" w:hAnsi="Times New Roman" w:cs="Times New Roman"/>
          <w:color w:val="000000"/>
        </w:rPr>
      </w:pPr>
    </w:p>
    <w:p w14:paraId="4608C49E" w14:textId="06000623" w:rsidR="001927AB" w:rsidRDefault="00F57A23" w:rsidP="00D14C8A">
      <w:pPr>
        <w:rPr>
          <w:rFonts w:ascii="Times New Roman" w:hAnsi="Times New Roman" w:cs="Times New Roman"/>
          <w:color w:val="000000"/>
        </w:rPr>
      </w:pPr>
      <w:r>
        <w:rPr>
          <w:rFonts w:ascii="Times New Roman" w:hAnsi="Times New Roman" w:cs="Times New Roman"/>
          <w:noProof/>
          <w:color w:val="000000"/>
        </w:rPr>
        <mc:AlternateContent>
          <mc:Choice Requires="wpg">
            <w:drawing>
              <wp:anchor distT="0" distB="0" distL="114300" distR="114300" simplePos="0" relativeHeight="251685888" behindDoc="0" locked="0" layoutInCell="1" allowOverlap="1" wp14:anchorId="212533EC" wp14:editId="09823905">
                <wp:simplePos x="0" y="0"/>
                <wp:positionH relativeFrom="column">
                  <wp:posOffset>383399</wp:posOffset>
                </wp:positionH>
                <wp:positionV relativeFrom="paragraph">
                  <wp:posOffset>-365407</wp:posOffset>
                </wp:positionV>
                <wp:extent cx="6022975" cy="353060"/>
                <wp:effectExtent l="0" t="0" r="0" b="27940"/>
                <wp:wrapNone/>
                <wp:docPr id="39" name="Group 39"/>
                <wp:cNvGraphicFramePr/>
                <a:graphic xmlns:a="http://schemas.openxmlformats.org/drawingml/2006/main">
                  <a:graphicData uri="http://schemas.microsoft.com/office/word/2010/wordprocessingGroup">
                    <wpg:wgp>
                      <wpg:cNvGrpSpPr/>
                      <wpg:grpSpPr>
                        <a:xfrm>
                          <a:off x="0" y="0"/>
                          <a:ext cx="6022975" cy="353060"/>
                          <a:chOff x="0" y="0"/>
                          <a:chExt cx="6023257" cy="353448"/>
                        </a:xfrm>
                      </wpg:grpSpPr>
                      <wps:wsp>
                        <wps:cNvPr id="30" name="Text Box 30"/>
                        <wps:cNvSpPr txBox="1"/>
                        <wps:spPr>
                          <a:xfrm>
                            <a:off x="0" y="0"/>
                            <a:ext cx="22098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2D6F6C" w14:textId="7C4372DC" w:rsidR="00B20F32" w:rsidRPr="0023461B" w:rsidRDefault="00B20F32" w:rsidP="0023461B">
                              <w:pPr>
                                <w:jc w:val="center"/>
                                <w:rPr>
                                  <w:rFonts w:ascii="Arial" w:hAnsi="Arial" w:cs="Arial"/>
                                </w:rPr>
                              </w:pPr>
                              <w:r w:rsidRPr="0023461B">
                                <w:rPr>
                                  <w:rFonts w:ascii="Arial" w:hAnsi="Arial" w:cs="Arial"/>
                                </w:rPr>
                                <w:t>S</w:t>
                              </w:r>
                              <w:r>
                                <w:rPr>
                                  <w:rFonts w:ascii="Arial" w:hAnsi="Arial" w:cs="Arial"/>
                                </w:rPr>
                                <w:t>hasta-</w:t>
                              </w:r>
                              <w:r w:rsidRPr="0023461B">
                                <w:rPr>
                                  <w:rFonts w:ascii="Arial" w:hAnsi="Arial" w:cs="Arial"/>
                                </w:rPr>
                                <w:t>Trinity 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133600" y="0"/>
                            <a:ext cx="2058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2F0350" w14:textId="5B770A9B" w:rsidR="00B20F32" w:rsidRPr="0023461B" w:rsidRDefault="00B20F32" w:rsidP="0023461B">
                              <w:pPr>
                                <w:jc w:val="center"/>
                                <w:rPr>
                                  <w:rFonts w:ascii="Arial" w:hAnsi="Arial" w:cs="Arial"/>
                                </w:rPr>
                              </w:pPr>
                              <w:r>
                                <w:rPr>
                                  <w:rFonts w:ascii="Arial" w:hAnsi="Arial" w:cs="Arial"/>
                                </w:rPr>
                                <w:t>Six Rivers</w:t>
                              </w:r>
                              <w:r w:rsidRPr="0023461B">
                                <w:rPr>
                                  <w:rFonts w:ascii="Arial" w:hAnsi="Arial" w:cs="Arial"/>
                                </w:rPr>
                                <w:t xml:space="preserve"> 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4109156" y="0"/>
                            <a:ext cx="9912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17BBA8" w14:textId="2DCE4D46" w:rsidR="00B20F32" w:rsidRPr="0023461B" w:rsidRDefault="00B20F32">
                              <w:pPr>
                                <w:rPr>
                                  <w:rFonts w:ascii="Arial" w:hAnsi="Arial" w:cs="Arial"/>
                                </w:rPr>
                              </w:pPr>
                              <w:r>
                                <w:rPr>
                                  <w:rFonts w:ascii="Arial" w:hAnsi="Arial" w:cs="Arial"/>
                                </w:rPr>
                                <w:t>Plumas 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4955822" y="0"/>
                            <a:ext cx="1067435" cy="248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7CDE" w14:textId="21E3CCEF" w:rsidR="00B20F32" w:rsidRPr="0023461B" w:rsidRDefault="00B20F32" w:rsidP="0023461B">
                              <w:pPr>
                                <w:rPr>
                                  <w:rFonts w:ascii="Arial" w:hAnsi="Arial" w:cs="Arial"/>
                                </w:rPr>
                              </w:pPr>
                              <w:r>
                                <w:rPr>
                                  <w:rFonts w:ascii="Arial" w:hAnsi="Arial" w:cs="Arial"/>
                                </w:rPr>
                                <w:t>Mendocino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Left Brace 35"/>
                        <wps:cNvSpPr/>
                        <wps:spPr>
                          <a:xfrm rot="5400000">
                            <a:off x="993422" y="-756355"/>
                            <a:ext cx="115570" cy="2099945"/>
                          </a:xfrm>
                          <a:prstGeom prst="leftBrace">
                            <a:avLst>
                              <a:gd name="adj1" fmla="val 29955"/>
                              <a:gd name="adj2" fmla="val 49094"/>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Left Brace 36"/>
                        <wps:cNvSpPr/>
                        <wps:spPr>
                          <a:xfrm rot="5400000">
                            <a:off x="3104444" y="-722488"/>
                            <a:ext cx="105410" cy="2032635"/>
                          </a:xfrm>
                          <a:prstGeom prst="leftBrace">
                            <a:avLst>
                              <a:gd name="adj1" fmla="val 29955"/>
                              <a:gd name="adj2" fmla="val 49094"/>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eft Brace 37"/>
                        <wps:cNvSpPr/>
                        <wps:spPr>
                          <a:xfrm rot="5400000">
                            <a:off x="4555067" y="-118533"/>
                            <a:ext cx="114935" cy="814070"/>
                          </a:xfrm>
                          <a:prstGeom prst="leftBrace">
                            <a:avLst>
                              <a:gd name="adj1" fmla="val 29955"/>
                              <a:gd name="adj2" fmla="val 49094"/>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Left Brace 38"/>
                        <wps:cNvSpPr/>
                        <wps:spPr>
                          <a:xfrm rot="5400000">
                            <a:off x="5096933" y="197556"/>
                            <a:ext cx="113665" cy="198120"/>
                          </a:xfrm>
                          <a:prstGeom prst="leftBrace">
                            <a:avLst>
                              <a:gd name="adj1" fmla="val 29955"/>
                              <a:gd name="adj2" fmla="val 47055"/>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533EC" id="Group 39" o:spid="_x0000_s1056" style="position:absolute;margin-left:30.2pt;margin-top:-28.75pt;width:474.25pt;height:27.8pt;z-index:251685888;mso-position-horizontal-relative:text;mso-position-vertical-relative:text" coordsize="60232,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">
                <v:shape id="Text Box 30" o:spid="_x0000_s1057" type="#_x0000_t202" style="position:absolute;width:2209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6D2D6F6C" w14:textId="7C4372DC" w:rsidR="00B20F32" w:rsidRPr="0023461B" w:rsidRDefault="00B20F32" w:rsidP="0023461B">
                        <w:pPr>
                          <w:jc w:val="center"/>
                          <w:rPr>
                            <w:rFonts w:ascii="Arial" w:hAnsi="Arial" w:cs="Arial"/>
                          </w:rPr>
                        </w:pPr>
                        <w:r w:rsidRPr="0023461B">
                          <w:rPr>
                            <w:rFonts w:ascii="Arial" w:hAnsi="Arial" w:cs="Arial"/>
                          </w:rPr>
                          <w:t>S</w:t>
                        </w:r>
                        <w:r>
                          <w:rPr>
                            <w:rFonts w:ascii="Arial" w:hAnsi="Arial" w:cs="Arial"/>
                          </w:rPr>
                          <w:t>hasta-</w:t>
                        </w:r>
                        <w:r w:rsidRPr="0023461B">
                          <w:rPr>
                            <w:rFonts w:ascii="Arial" w:hAnsi="Arial" w:cs="Arial"/>
                          </w:rPr>
                          <w:t>Trinity NF</w:t>
                        </w:r>
                      </w:p>
                    </w:txbxContent>
                  </v:textbox>
                </v:shape>
                <v:shape id="Text Box 32" o:spid="_x0000_s1058" type="#_x0000_t202" style="position:absolute;left:21336;width:20580;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662F0350" w14:textId="5B770A9B" w:rsidR="00B20F32" w:rsidRPr="0023461B" w:rsidRDefault="00B20F32" w:rsidP="0023461B">
                        <w:pPr>
                          <w:jc w:val="center"/>
                          <w:rPr>
                            <w:rFonts w:ascii="Arial" w:hAnsi="Arial" w:cs="Arial"/>
                          </w:rPr>
                        </w:pPr>
                        <w:r>
                          <w:rPr>
                            <w:rFonts w:ascii="Arial" w:hAnsi="Arial" w:cs="Arial"/>
                          </w:rPr>
                          <w:t>Six Rivers</w:t>
                        </w:r>
                        <w:r w:rsidRPr="0023461B">
                          <w:rPr>
                            <w:rFonts w:ascii="Arial" w:hAnsi="Arial" w:cs="Arial"/>
                          </w:rPr>
                          <w:t xml:space="preserve"> NF</w:t>
                        </w:r>
                      </w:p>
                    </w:txbxContent>
                  </v:textbox>
                </v:shape>
                <v:shape id="Text Box 33" o:spid="_x0000_s1059" type="#_x0000_t202" style="position:absolute;left:41091;width:99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6E17BBA8" w14:textId="2DCE4D46" w:rsidR="00B20F32" w:rsidRPr="0023461B" w:rsidRDefault="00B20F32">
                        <w:pPr>
                          <w:rPr>
                            <w:rFonts w:ascii="Arial" w:hAnsi="Arial" w:cs="Arial"/>
                          </w:rPr>
                        </w:pPr>
                        <w:r>
                          <w:rPr>
                            <w:rFonts w:ascii="Arial" w:hAnsi="Arial" w:cs="Arial"/>
                          </w:rPr>
                          <w:t>Plumas NF</w:t>
                        </w:r>
                      </w:p>
                    </w:txbxContent>
                  </v:textbox>
                </v:shape>
                <v:shape id="Text Box 34" o:spid="_x0000_s1060" type="#_x0000_t202" style="position:absolute;left:49558;width:1067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031E7CDE" w14:textId="21E3CCEF" w:rsidR="00B20F32" w:rsidRPr="0023461B" w:rsidRDefault="00B20F32" w:rsidP="0023461B">
                        <w:pPr>
                          <w:rPr>
                            <w:rFonts w:ascii="Arial" w:hAnsi="Arial" w:cs="Arial"/>
                          </w:rPr>
                        </w:pPr>
                        <w:r>
                          <w:rPr>
                            <w:rFonts w:ascii="Arial" w:hAnsi="Arial" w:cs="Arial"/>
                          </w:rPr>
                          <w:t>Mendocino</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5" o:spid="_x0000_s1061" type="#_x0000_t87" style="position:absolute;left:9934;top:-7564;width:1156;height:20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" adj="356,10604" strokecolor="black [3213]" strokeweight=".5pt">
                  <v:stroke joinstyle="miter"/>
                </v:shape>
                <v:shape id="Left Brace 36" o:spid="_x0000_s1062" type="#_x0000_t87" style="position:absolute;left:31044;top:-7225;width:1054;height:203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" adj="336,10604" strokecolor="black [3213]" strokeweight=".5pt">
                  <v:stroke joinstyle="miter"/>
                </v:shape>
                <v:shape id="Left Brace 37" o:spid="_x0000_s1063" type="#_x0000_t87" style="position:absolute;left:45550;top:-1185;width:1149;height:8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" adj="914,10604" strokecolor="black [3213]" strokeweight=".5pt">
                  <v:stroke joinstyle="miter"/>
                </v:shape>
                <v:shape id="Left Brace 38" o:spid="_x0000_s1064" type="#_x0000_t87" style="position:absolute;left:50969;top:1975;width:1137;height:19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" adj="3712,10164" strokecolor="black [3213]" strokeweight=".5pt">
                  <v:stroke joinstyle="miter"/>
                </v:shape>
              </v:group>
            </w:pict>
          </mc:Fallback>
        </mc:AlternateContent>
      </w:r>
      <w:r w:rsidR="00E46E7E">
        <w:rPr>
          <w:rFonts w:ascii="Times New Roman" w:hAnsi="Times New Roman" w:cs="Times New Roman"/>
          <w:noProof/>
          <w:color w:val="000000"/>
        </w:rPr>
        <mc:AlternateContent>
          <mc:Choice Requires="wps">
            <w:drawing>
              <wp:anchor distT="0" distB="0" distL="114300" distR="114300" simplePos="0" relativeHeight="251671552" behindDoc="0" locked="0" layoutInCell="1" allowOverlap="1" wp14:anchorId="07D69ECE" wp14:editId="63D223A5">
                <wp:simplePos x="0" y="0"/>
                <wp:positionH relativeFrom="column">
                  <wp:posOffset>382270</wp:posOffset>
                </wp:positionH>
                <wp:positionV relativeFrom="paragraph">
                  <wp:posOffset>5862955</wp:posOffset>
                </wp:positionV>
                <wp:extent cx="5181600" cy="23114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1816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50BFF5" w14:textId="62486E9C" w:rsidR="00B20F32" w:rsidRPr="0023461B" w:rsidRDefault="00B20F32" w:rsidP="0023461B">
                            <w:pPr>
                              <w:jc w:val="center"/>
                              <w:rPr>
                                <w:rFonts w:ascii="Arial" w:hAnsi="Arial" w:cs="Arial"/>
                                <w:sz w:val="21"/>
                              </w:rPr>
                            </w:pPr>
                            <w:r w:rsidRPr="0023461B">
                              <w:rPr>
                                <w:rFonts w:ascii="Arial" w:hAnsi="Arial" w:cs="Arial"/>
                                <w:sz w:val="21"/>
                              </w:rPr>
                              <w:t>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69ECE" id="Text Box 29" o:spid="_x0000_s1065" type="#_x0000_t202" style="position:absolute;margin-left:30.1pt;margin-top:461.65pt;width:408pt;height:18.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" filled="f" stroked="f">
                <v:textbox>
                  <w:txbxContent>
                    <w:p w14:paraId="7B50BFF5" w14:textId="62486E9C" w:rsidR="00B20F32" w:rsidRPr="0023461B" w:rsidRDefault="00B20F32" w:rsidP="0023461B">
                      <w:pPr>
                        <w:jc w:val="center"/>
                        <w:rPr>
                          <w:rFonts w:ascii="Arial" w:hAnsi="Arial" w:cs="Arial"/>
                          <w:sz w:val="21"/>
                        </w:rPr>
                      </w:pPr>
                      <w:r w:rsidRPr="0023461B">
                        <w:rPr>
                          <w:rFonts w:ascii="Arial" w:hAnsi="Arial" w:cs="Arial"/>
                          <w:sz w:val="21"/>
                        </w:rPr>
                        <w:t>Population</w:t>
                      </w:r>
                    </w:p>
                  </w:txbxContent>
                </v:textbox>
                <w10:wrap type="square"/>
              </v:shape>
            </w:pict>
          </mc:Fallback>
        </mc:AlternateContent>
      </w:r>
      <w:r w:rsidR="0023461B">
        <w:rPr>
          <w:rFonts w:ascii="Times New Roman" w:hAnsi="Times New Roman" w:cs="Times New Roman"/>
          <w:noProof/>
          <w:color w:val="000000"/>
        </w:rPr>
        <mc:AlternateContent>
          <mc:Choice Requires="wpg">
            <w:drawing>
              <wp:inline distT="0" distB="0" distL="0" distR="0" wp14:anchorId="2837C529" wp14:editId="0FAE5EF0">
                <wp:extent cx="6414135" cy="5831840"/>
                <wp:effectExtent l="0" t="0" r="12065" b="10160"/>
                <wp:docPr id="28" name="Group 28"/>
                <wp:cNvGraphicFramePr/>
                <a:graphic xmlns:a="http://schemas.openxmlformats.org/drawingml/2006/main">
                  <a:graphicData uri="http://schemas.microsoft.com/office/word/2010/wordprocessingGroup">
                    <wpg:wgp>
                      <wpg:cNvGrpSpPr/>
                      <wpg:grpSpPr>
                        <a:xfrm>
                          <a:off x="0" y="0"/>
                          <a:ext cx="6414135" cy="5831840"/>
                          <a:chOff x="0" y="0"/>
                          <a:chExt cx="5943600" cy="5473700"/>
                        </a:xfrm>
                      </wpg:grpSpPr>
                      <pic:pic xmlns:pic="http://schemas.openxmlformats.org/drawingml/2006/picture">
                        <pic:nvPicPr>
                          <pic:cNvPr id="25" name="Picture 1" descr="/Users/codyrice/Desktop/Rplot copy.jpeg"/>
                          <pic:cNvPicPr>
                            <a:picLocks noChangeAspect="1"/>
                          </pic:cNvPicPr>
                        </pic:nvPicPr>
                        <pic:blipFill rotWithShape="1">
                          <a:blip r:embed="rId31">
                            <a:extLst>
                              <a:ext uri="{28A0092B-C50C-407E-A947-70E740481C1C}">
                                <a14:useLocalDpi xmlns:a14="http://schemas.microsoft.com/office/drawing/2010/main" val="0"/>
                              </a:ext>
                            </a:extLst>
                          </a:blip>
                          <a:srcRect b="2928"/>
                          <a:stretch/>
                        </pic:blipFill>
                        <pic:spPr bwMode="auto">
                          <a:xfrm>
                            <a:off x="0" y="0"/>
                            <a:ext cx="5943600" cy="5473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 descr="/Users/codyrice/Desktop/Rplot copy.jpeg"/>
                          <pic:cNvPicPr>
                            <a:picLocks noChangeAspect="1"/>
                          </pic:cNvPicPr>
                        </pic:nvPicPr>
                        <pic:blipFill rotWithShape="1">
                          <a:blip r:embed="rId31">
                            <a:extLst>
                              <a:ext uri="{28A0092B-C50C-407E-A947-70E740481C1C}">
                                <a14:useLocalDpi xmlns:a14="http://schemas.microsoft.com/office/drawing/2010/main" val="0"/>
                              </a:ext>
                            </a:extLst>
                          </a:blip>
                          <a:srcRect l="65514" r="15171" b="2928"/>
                          <a:stretch/>
                        </pic:blipFill>
                        <pic:spPr bwMode="auto">
                          <a:xfrm>
                            <a:off x="1193800" y="0"/>
                            <a:ext cx="1147445" cy="5473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3" descr="/Users/codyrice/Desktop/Rplot copy.jpeg"/>
                          <pic:cNvPicPr>
                            <a:picLocks noChangeAspect="1"/>
                          </pic:cNvPicPr>
                        </pic:nvPicPr>
                        <pic:blipFill rotWithShape="1">
                          <a:blip r:embed="rId31">
                            <a:extLst>
                              <a:ext uri="{28A0092B-C50C-407E-A947-70E740481C1C}">
                                <a14:useLocalDpi xmlns:a14="http://schemas.microsoft.com/office/drawing/2010/main" val="0"/>
                              </a:ext>
                            </a:extLst>
                          </a:blip>
                          <a:srcRect l="20397" r="34481" b="2928"/>
                          <a:stretch/>
                        </pic:blipFill>
                        <pic:spPr bwMode="auto">
                          <a:xfrm>
                            <a:off x="2336800" y="0"/>
                            <a:ext cx="2680970" cy="547306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mo="http://schemas.microsoft.com/office/mac/office/2008/main" xmlns:mv="urn:schemas-microsoft-com:mac:vml">
            <w:pict>
              <v:group w14:anchorId="73475776" id="Group 28" o:spid="_x0000_s1026" style="width:505.05pt;height:459.2pt;mso-position-horizontal-relative:char;mso-position-vertical-relative:line" coordsize="5943600,54737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">
                <v:shape id="Picture 1" o:spid="_x0000_s1027" type="#_x0000_t75" alt="/Users/codyrice/Desktop/Rplot copy.jpeg" style="position:absolute;width:5943600;height:547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n&#10;bkfEAAAA2wAAAA8AAABkcnMvZG93bnJldi54bWxEj0FrwkAUhO+F/oflFbzVTRRLG11FCoKCB5vW&#10;g7dH9pkEs2/D7jaJ/94VBI/DzHzDLFaDaURHzteWFaTjBARxYXXNpYK/3837JwgfkDU2lknBlTys&#10;lq8vC8y07fmHujyUIkLYZ6igCqHNpPRFRQb92LbE0TtbZzBE6UqpHfYRbho5SZIPabDmuFBhS98V&#10;FZf83ygw6ZfpD93Jret9ys00T3fHzVGp0duwnoMINIRn+NHeagWTGdy/xB8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8nbkfEAAAA2wAAAA8AAAAAAAAAAAAAAAAAnAIA&#10;AGRycy9kb3ducmV2LnhtbFBLBQYAAAAABAAEAPcAAACNAwAAAAA=&#10;">
                  <v:imagedata r:id="rId32" o:title="/Users/codyrice/Desktop/Rplot copy.jpeg" cropbottom="1919f"/>
                  <v:path arrowok="t"/>
                </v:shape>
                <v:shape id="Picture 2" o:spid="_x0000_s1028" type="#_x0000_t75" alt="/Users/codyrice/Desktop/Rplot copy.jpeg" style="position:absolute;left:1193800;width:1147445;height:547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N&#10;tKbEAAAA2wAAAA8AAABkcnMvZG93bnJldi54bWxEj1FLwzAUhd8F/0O4gm8ubQdldMuKqMPpg2D1&#10;B9w11zbY3JQk67r9eiMIPh7OOd/hbOrZDmIiH4xjBfkiA0HcOm24U/D5sbtbgQgRWePgmBScKUC9&#10;vb7aYKXdid9pamInEoRDhQr6GMdKytD2ZDEs3EicvC/nLcYkfSe1x1OC20EWWVZKi4bTQo8jPfTU&#10;fjdHq+Dycnhd5itTPubTm1n6p/Nz0xqlbm/m+zWISHP8D/+191pBUcLvl/QD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tNtKbEAAAA2wAAAA8AAAAAAAAAAAAAAAAAnAIA&#10;AGRycy9kb3ducmV2LnhtbFBLBQYAAAAABAAEAPcAAACNAwAAAAA=&#10;">
                  <v:imagedata r:id="rId32" o:title="/Users/codyrice/Desktop/Rplot copy.jpeg" cropbottom="1919f" cropleft="42935f" cropright="9942f"/>
                  <v:path arrowok="t"/>
                </v:shape>
                <v:shape id="Picture 3" o:spid="_x0000_s1029" type="#_x0000_t75" alt="/Users/codyrice/Desktop/Rplot copy.jpeg" style="position:absolute;left:2336800;width:2680970;height:5473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t&#10;/k7HAAAA2wAAAA8AAABkcnMvZG93bnJldi54bWxEj09rwkAUxO8Fv8PyCr3pJrZUSV0laFuKguCf&#10;g8dH9jVJzb6N2U2M375bEHocZuY3zGzRm0p01LjSsoJ4FIEgzqwuOVdwPHwMpyCcR9ZYWSYFN3Kw&#10;mA8eZphoe+UddXufiwBhl6CCwvs6kdJlBRl0I1sTB+/bNgZ9kE0udYPXADeVHEfRqzRYclgosKZl&#10;Qdl53xoFz5v3rbn08frztipf2l30sz6lK6WeHvv0DYSn3v+H7+0vrWA8gb8v4QfI+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Ft/k7HAAAA2wAAAA8AAAAAAAAAAAAAAAAA&#10;nAIAAGRycy9kb3ducmV2LnhtbFBLBQYAAAAABAAEAPcAAACQAwAAAAA=&#10;">
                  <v:imagedata r:id="rId32" o:title="/Users/codyrice/Desktop/Rplot copy.jpeg" cropbottom="1919f" cropleft="13367f" cropright="22597f"/>
                  <v:path arrowok="t"/>
                </v:shape>
                <w10:anchorlock/>
              </v:group>
            </w:pict>
          </mc:Fallback>
        </mc:AlternateContent>
      </w:r>
    </w:p>
    <w:p w14:paraId="22DED942" w14:textId="43CD8E3A" w:rsidR="00D14C8A" w:rsidRDefault="00D14C8A" w:rsidP="00F82707">
      <w:pPr>
        <w:spacing w:line="480" w:lineRule="auto"/>
        <w:rPr>
          <w:rFonts w:ascii="Times New Roman" w:hAnsi="Times New Roman" w:cs="Times New Roman"/>
          <w:color w:val="000000"/>
        </w:rPr>
      </w:pPr>
      <w:r>
        <w:rPr>
          <w:rFonts w:ascii="Times New Roman" w:hAnsi="Times New Roman" w:cs="Times New Roman"/>
          <w:color w:val="000000"/>
        </w:rPr>
        <w:t xml:space="preserve">Figure 5. </w:t>
      </w:r>
      <w:del w:id="881" w:author="Hemstrom, William Beryl [2]" w:date="2023-05-08T14:19:00Z">
        <w:r w:rsidDel="006672F6">
          <w:rPr>
            <w:rFonts w:ascii="Times New Roman" w:hAnsi="Times New Roman" w:cs="Times New Roman"/>
            <w:color w:val="000000"/>
          </w:rPr>
          <w:delText>STRUCTURE</w:delText>
        </w:r>
        <w:r w:rsidR="006C3150" w:rsidDel="006672F6">
          <w:rPr>
            <w:rFonts w:ascii="Times New Roman" w:hAnsi="Times New Roman" w:cs="Times New Roman"/>
            <w:color w:val="000000"/>
          </w:rPr>
          <w:delText xml:space="preserve"> </w:delText>
        </w:r>
      </w:del>
      <w:proofErr w:type="spellStart"/>
      <w:ins w:id="882" w:author="Hemstrom, William Beryl [2]" w:date="2023-05-08T14:19:00Z">
        <w:r w:rsidR="006672F6">
          <w:rPr>
            <w:rFonts w:ascii="Times New Roman" w:hAnsi="Times New Roman" w:cs="Times New Roman"/>
            <w:color w:val="000000"/>
          </w:rPr>
          <w:t>NGSadmix</w:t>
        </w:r>
        <w:proofErr w:type="spellEnd"/>
        <w:r w:rsidR="006672F6">
          <w:rPr>
            <w:rFonts w:ascii="Times New Roman" w:hAnsi="Times New Roman" w:cs="Times New Roman"/>
            <w:color w:val="000000"/>
          </w:rPr>
          <w:t xml:space="preserve"> </w:t>
        </w:r>
      </w:ins>
      <w:r w:rsidR="005F463B">
        <w:rPr>
          <w:rFonts w:ascii="Times New Roman" w:hAnsi="Times New Roman" w:cs="Times New Roman"/>
          <w:color w:val="000000"/>
        </w:rPr>
        <w:t>analysis</w:t>
      </w:r>
      <w:r w:rsidR="006C3150">
        <w:rPr>
          <w:rFonts w:ascii="Times New Roman" w:hAnsi="Times New Roman" w:cs="Times New Roman"/>
          <w:color w:val="000000"/>
        </w:rPr>
        <w:t xml:space="preserve"> of </w:t>
      </w:r>
      <w:r w:rsidR="006C3150">
        <w:rPr>
          <w:rFonts w:ascii="Times New Roman" w:hAnsi="Times New Roman" w:cs="Times New Roman"/>
          <w:i/>
          <w:color w:val="000000"/>
        </w:rPr>
        <w:t xml:space="preserve">Darlingtonia </w:t>
      </w:r>
      <w:r w:rsidR="006C3150">
        <w:rPr>
          <w:rFonts w:ascii="Times New Roman" w:hAnsi="Times New Roman" w:cs="Times New Roman"/>
          <w:color w:val="000000"/>
        </w:rPr>
        <w:t>collections.</w:t>
      </w:r>
      <w:r w:rsidR="00B6423B">
        <w:rPr>
          <w:rFonts w:ascii="Times New Roman" w:hAnsi="Times New Roman" w:cs="Times New Roman"/>
          <w:color w:val="000000"/>
        </w:rPr>
        <w:t xml:space="preserve"> Coloring indicates different clusters at various values of</w:t>
      </w:r>
      <w:del w:id="883" w:author="Hemstrom, William Beryl [2]" w:date="2023-05-08T14:19:00Z">
        <w:r w:rsidR="00B6423B" w:rsidRPr="006672F6" w:rsidDel="006672F6">
          <w:rPr>
            <w:rFonts w:ascii="Times New Roman" w:hAnsi="Times New Roman" w:cs="Times New Roman"/>
            <w:i/>
            <w:iCs/>
            <w:color w:val="000000"/>
            <w:rPrChange w:id="884" w:author="Hemstrom, William Beryl [2]" w:date="2023-05-08T14:19:00Z">
              <w:rPr>
                <w:rFonts w:ascii="Times New Roman" w:hAnsi="Times New Roman" w:cs="Times New Roman"/>
                <w:color w:val="000000"/>
              </w:rPr>
            </w:rPrChange>
          </w:rPr>
          <w:delText xml:space="preserve"> </w:delText>
        </w:r>
      </w:del>
      <w:ins w:id="885" w:author="Hemstrom, William Beryl [2]" w:date="2023-05-08T14:19:00Z">
        <w:r w:rsidR="006672F6">
          <w:rPr>
            <w:rFonts w:ascii="Times New Roman" w:hAnsi="Times New Roman" w:cs="Times New Roman"/>
            <w:i/>
            <w:iCs/>
            <w:color w:val="000000"/>
          </w:rPr>
          <w:t xml:space="preserve"> </w:t>
        </w:r>
        <w:r w:rsidR="006672F6">
          <w:rPr>
            <w:rFonts w:ascii="Times New Roman" w:hAnsi="Times New Roman" w:cs="Times New Roman"/>
            <w:color w:val="000000"/>
          </w:rPr>
          <w:t>K</w:t>
        </w:r>
      </w:ins>
      <w:del w:id="886" w:author="Hemstrom, William Beryl [2]" w:date="2023-05-08T14:19:00Z">
        <w:r w:rsidR="00B6423B" w:rsidRPr="006672F6" w:rsidDel="006672F6">
          <w:rPr>
            <w:rFonts w:ascii="Times New Roman" w:hAnsi="Times New Roman" w:cs="Times New Roman"/>
            <w:i/>
            <w:iCs/>
            <w:color w:val="000000"/>
            <w:rPrChange w:id="887" w:author="Hemstrom, William Beryl [2]" w:date="2023-05-08T14:19:00Z">
              <w:rPr>
                <w:rFonts w:ascii="Times New Roman" w:hAnsi="Times New Roman" w:cs="Times New Roman"/>
                <w:color w:val="000000"/>
              </w:rPr>
            </w:rPrChange>
          </w:rPr>
          <w:delText>K</w:delText>
        </w:r>
      </w:del>
      <w:r w:rsidR="00B6423B" w:rsidRPr="006672F6">
        <w:rPr>
          <w:rFonts w:ascii="Times New Roman" w:hAnsi="Times New Roman" w:cs="Times New Roman"/>
          <w:i/>
          <w:iCs/>
          <w:color w:val="000000"/>
          <w:rPrChange w:id="888" w:author="Hemstrom, William Beryl [2]" w:date="2023-05-08T14:19:00Z">
            <w:rPr>
              <w:rFonts w:ascii="Times New Roman" w:hAnsi="Times New Roman" w:cs="Times New Roman"/>
              <w:color w:val="000000"/>
            </w:rPr>
          </w:rPrChange>
        </w:rPr>
        <w:t>.</w:t>
      </w:r>
      <w:r w:rsidR="006C3150">
        <w:rPr>
          <w:rFonts w:ascii="Times New Roman" w:hAnsi="Times New Roman" w:cs="Times New Roman"/>
          <w:color w:val="000000"/>
        </w:rPr>
        <w:t xml:space="preserve"> </w:t>
      </w:r>
      <w:r w:rsidR="003E118E">
        <w:rPr>
          <w:rFonts w:ascii="Times New Roman" w:hAnsi="Times New Roman" w:cs="Times New Roman"/>
          <w:color w:val="000000"/>
        </w:rPr>
        <w:t xml:space="preserve">Each bar represents an individual </w:t>
      </w:r>
      <w:r w:rsidR="004D2172">
        <w:rPr>
          <w:rFonts w:ascii="Times New Roman" w:hAnsi="Times New Roman" w:cs="Times New Roman"/>
          <w:color w:val="000000"/>
        </w:rPr>
        <w:t>within the population</w:t>
      </w:r>
      <w:r w:rsidR="001750DC">
        <w:rPr>
          <w:rFonts w:ascii="Times New Roman" w:hAnsi="Times New Roman" w:cs="Times New Roman"/>
          <w:color w:val="000000"/>
        </w:rPr>
        <w:t>s</w:t>
      </w:r>
      <w:r w:rsidR="003E118E">
        <w:rPr>
          <w:rFonts w:ascii="Times New Roman" w:hAnsi="Times New Roman" w:cs="Times New Roman"/>
          <w:color w:val="000000"/>
        </w:rPr>
        <w:t>.</w:t>
      </w:r>
    </w:p>
    <w:p w14:paraId="5BC474D5" w14:textId="71B947BC" w:rsidR="00B957B2" w:rsidRDefault="000D61EE" w:rsidP="00966DDD">
      <w:pPr>
        <w:rPr>
          <w:rFonts w:ascii="Times New Roman" w:hAnsi="Times New Roman" w:cs="Times New Roman"/>
          <w:color w:val="000000"/>
        </w:rPr>
      </w:pPr>
      <w:r>
        <w:rPr>
          <w:noProof/>
        </w:rPr>
        <w:lastRenderedPageBreak/>
        <w:drawing>
          <wp:inline distT="0" distB="0" distL="0" distR="0" wp14:anchorId="7C60463C" wp14:editId="126F2E85">
            <wp:extent cx="5943600" cy="3314065"/>
            <wp:effectExtent l="0" t="0" r="0" b="1333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EBEB850" w14:textId="6F912E58" w:rsidR="00B957B2" w:rsidRDefault="00B957B2" w:rsidP="00966DDD">
      <w:pPr>
        <w:rPr>
          <w:rFonts w:ascii="Times New Roman" w:hAnsi="Times New Roman" w:cs="Times New Roman"/>
          <w:color w:val="000000"/>
        </w:rPr>
      </w:pPr>
      <w:r>
        <w:rPr>
          <w:rFonts w:ascii="Times New Roman" w:hAnsi="Times New Roman" w:cs="Times New Roman"/>
          <w:color w:val="000000"/>
        </w:rPr>
        <w:t xml:space="preserve">Figure 6. Delta K </w:t>
      </w:r>
      <w:r w:rsidR="00853FDD">
        <w:rPr>
          <w:rFonts w:ascii="Times New Roman" w:hAnsi="Times New Roman" w:cs="Times New Roman"/>
          <w:color w:val="000000"/>
        </w:rPr>
        <w:t xml:space="preserve">plot </w:t>
      </w:r>
      <w:r>
        <w:rPr>
          <w:rFonts w:ascii="Times New Roman" w:hAnsi="Times New Roman" w:cs="Times New Roman"/>
          <w:color w:val="000000"/>
        </w:rPr>
        <w:t xml:space="preserve">of </w:t>
      </w:r>
      <w:r w:rsidR="00853FDD">
        <w:rPr>
          <w:rFonts w:ascii="Times New Roman" w:hAnsi="Times New Roman" w:cs="Times New Roman"/>
          <w:color w:val="000000"/>
        </w:rPr>
        <w:t>samples in the STRUCTURE analysis</w:t>
      </w:r>
      <w:r w:rsidR="000E163B">
        <w:rPr>
          <w:rFonts w:ascii="Times New Roman" w:hAnsi="Times New Roman" w:cs="Times New Roman"/>
          <w:color w:val="000000"/>
        </w:rPr>
        <w:t xml:space="preserve">. </w:t>
      </w:r>
    </w:p>
    <w:p w14:paraId="7D00E9F3" w14:textId="77777777" w:rsidR="00F82707" w:rsidRDefault="00F82707" w:rsidP="00966DDD">
      <w:pPr>
        <w:rPr>
          <w:rFonts w:ascii="Times New Roman" w:hAnsi="Times New Roman" w:cs="Times New Roman"/>
          <w:color w:val="000000"/>
        </w:rPr>
      </w:pPr>
    </w:p>
    <w:p w14:paraId="1C91769C" w14:textId="77777777" w:rsidR="00966DDD" w:rsidRDefault="00966DDD" w:rsidP="00966DDD">
      <w:pPr>
        <w:rPr>
          <w:rFonts w:ascii="Times New Roman" w:hAnsi="Times New Roman" w:cs="Times New Roman"/>
          <w:color w:val="000000"/>
        </w:rPr>
      </w:pPr>
    </w:p>
    <w:p w14:paraId="40143557" w14:textId="103869A4" w:rsidR="00966DDD" w:rsidRDefault="00F41924" w:rsidP="008F2ECE">
      <w:pPr>
        <w:spacing w:line="480" w:lineRule="auto"/>
        <w:rPr>
          <w:rFonts w:ascii="Times New Roman" w:hAnsi="Times New Roman" w:cs="Times New Roman"/>
          <w:color w:val="000000"/>
        </w:rPr>
      </w:pPr>
      <w:r>
        <w:rPr>
          <w:rFonts w:ascii="Times New Roman" w:hAnsi="Times New Roman" w:cs="Times New Roman"/>
          <w:color w:val="000000"/>
        </w:rPr>
        <w:tab/>
      </w:r>
      <w:del w:id="889" w:author="Hemstrom, William Beryl" w:date="2023-01-23T15:01:00Z">
        <w:r w:rsidR="008F2ECE" w:rsidDel="005F729F">
          <w:rPr>
            <w:rFonts w:ascii="Times New Roman" w:hAnsi="Times New Roman" w:cs="Times New Roman"/>
            <w:color w:val="000000"/>
          </w:rPr>
          <w:delText>Further population analysis allowed for greater clarity of the differences observed between the populations and regions.</w:delText>
        </w:r>
      </w:del>
      <w:ins w:id="890" w:author="Hemstrom, William Beryl" w:date="2023-01-23T15:01:00Z">
        <w:r w:rsidR="005F729F">
          <w:rPr>
            <w:rFonts w:ascii="Times New Roman" w:hAnsi="Times New Roman" w:cs="Times New Roman"/>
            <w:color w:val="000000"/>
          </w:rPr>
          <w:t xml:space="preserve">These results were largely consistent with those from our </w:t>
        </w:r>
      </w:ins>
      <w:del w:id="891" w:author="Hemstrom, William Beryl" w:date="2023-01-23T15:01:00Z">
        <w:r w:rsidR="008F2ECE" w:rsidDel="005F729F">
          <w:rPr>
            <w:rFonts w:ascii="Times New Roman" w:hAnsi="Times New Roman" w:cs="Times New Roman"/>
            <w:color w:val="000000"/>
          </w:rPr>
          <w:delText xml:space="preserve"> A </w:delText>
        </w:r>
      </w:del>
      <w:r w:rsidR="008F2ECE">
        <w:rPr>
          <w:rFonts w:ascii="Times New Roman" w:hAnsi="Times New Roman" w:cs="Times New Roman"/>
          <w:color w:val="000000"/>
        </w:rPr>
        <w:t>STRUCTURE analysis</w:t>
      </w:r>
      <w:ins w:id="892" w:author="Hemstrom, William Beryl" w:date="2023-01-23T15:01:00Z">
        <w:r w:rsidR="005F729F">
          <w:rPr>
            <w:rFonts w:ascii="Times New Roman" w:hAnsi="Times New Roman" w:cs="Times New Roman"/>
            <w:color w:val="000000"/>
          </w:rPr>
          <w:t xml:space="preserve">, for the highest </w:t>
        </w:r>
      </w:ins>
      <w:ins w:id="893" w:author="Hemstrom, William Beryl" w:date="2023-01-23T15:02:00Z">
        <w:r w:rsidR="005F729F">
          <w:rPr>
            <w:rFonts w:ascii="Times New Roman" w:hAnsi="Times New Roman" w:cs="Times New Roman"/>
            <w:color w:val="000000"/>
          </w:rPr>
          <w:t xml:space="preserve">Delta </w:t>
        </w:r>
      </w:ins>
      <w:del w:id="894" w:author="Hemstrom, William Beryl" w:date="2023-01-23T15:01:00Z">
        <w:r w:rsidR="008F2ECE" w:rsidDel="005F729F">
          <w:rPr>
            <w:rFonts w:ascii="Times New Roman" w:hAnsi="Times New Roman" w:cs="Times New Roman"/>
            <w:color w:val="000000"/>
          </w:rPr>
          <w:delText xml:space="preserve"> revealed the three geographic regions </w:delText>
        </w:r>
        <w:r w:rsidR="00853FDD" w:rsidDel="005F729F">
          <w:rPr>
            <w:rFonts w:ascii="Times New Roman" w:hAnsi="Times New Roman" w:cs="Times New Roman"/>
            <w:color w:val="000000"/>
          </w:rPr>
          <w:delText>match the best fit</w:delText>
        </w:r>
        <w:r w:rsidR="006D6839" w:rsidDel="005F729F">
          <w:rPr>
            <w:rFonts w:ascii="Times New Roman" w:hAnsi="Times New Roman" w:cs="Times New Roman"/>
            <w:color w:val="000000"/>
          </w:rPr>
          <w:delText xml:space="preserve"> </w:delText>
        </w:r>
      </w:del>
      <w:r w:rsidR="006D6839">
        <w:rPr>
          <w:rFonts w:ascii="Times New Roman" w:hAnsi="Times New Roman" w:cs="Times New Roman"/>
          <w:color w:val="000000"/>
        </w:rPr>
        <w:t xml:space="preserve">K </w:t>
      </w:r>
      <w:ins w:id="895" w:author="Hemstrom, William Beryl" w:date="2023-01-23T15:02:00Z">
        <w:r w:rsidR="005F729F">
          <w:rPr>
            <w:rFonts w:ascii="Times New Roman" w:hAnsi="Times New Roman" w:cs="Times New Roman"/>
            <w:color w:val="000000"/>
          </w:rPr>
          <w:t xml:space="preserve">was reached at </w:t>
        </w:r>
        <w:r w:rsidR="005F729F">
          <w:rPr>
            <w:rFonts w:ascii="Times New Roman" w:hAnsi="Times New Roman" w:cs="Times New Roman"/>
            <w:i/>
            <w:iCs/>
            <w:color w:val="000000"/>
          </w:rPr>
          <w:t xml:space="preserve">k </w:t>
        </w:r>
        <w:r w:rsidR="005F729F">
          <w:rPr>
            <w:rFonts w:ascii="Times New Roman" w:hAnsi="Times New Roman" w:cs="Times New Roman"/>
            <w:color w:val="000000"/>
          </w:rPr>
          <w:t xml:space="preserve">= </w:t>
        </w:r>
      </w:ins>
      <w:del w:id="896" w:author="Hemstrom, William Beryl" w:date="2023-01-23T15:02:00Z">
        <w:r w:rsidR="006D6839" w:rsidDel="005F729F">
          <w:rPr>
            <w:rFonts w:ascii="Times New Roman" w:hAnsi="Times New Roman" w:cs="Times New Roman"/>
            <w:color w:val="000000"/>
          </w:rPr>
          <w:delText xml:space="preserve">value of </w:delText>
        </w:r>
      </w:del>
      <w:del w:id="897" w:author="Hemstrom, William Beryl [2]" w:date="2023-05-08T14:43:00Z">
        <w:r w:rsidR="006D6839" w:rsidDel="00C40A95">
          <w:rPr>
            <w:rFonts w:ascii="Times New Roman" w:hAnsi="Times New Roman" w:cs="Times New Roman"/>
            <w:color w:val="000000"/>
          </w:rPr>
          <w:delText>3</w:delText>
        </w:r>
      </w:del>
      <w:ins w:id="898" w:author="Hemstrom, William Beryl [2]" w:date="2023-05-08T14:43:00Z">
        <w:r w:rsidR="00C40A95">
          <w:rPr>
            <w:rFonts w:ascii="Times New Roman" w:hAnsi="Times New Roman" w:cs="Times New Roman"/>
            <w:color w:val="000000"/>
          </w:rPr>
          <w:t>2</w:t>
        </w:r>
      </w:ins>
      <w:ins w:id="899" w:author="Hemstrom, William Beryl [2]" w:date="2023-05-09T13:47:00Z">
        <w:r w:rsidR="005108A7">
          <w:rPr>
            <w:rFonts w:ascii="Times New Roman" w:hAnsi="Times New Roman" w:cs="Times New Roman"/>
            <w:color w:val="000000"/>
          </w:rPr>
          <w:t xml:space="preserve"> (Figure S2)</w:t>
        </w:r>
      </w:ins>
      <w:ins w:id="900" w:author="Hemstrom, William Beryl" w:date="2023-01-23T15:02:00Z">
        <w:r w:rsidR="005F729F">
          <w:rPr>
            <w:rFonts w:ascii="Times New Roman" w:hAnsi="Times New Roman" w:cs="Times New Roman"/>
            <w:color w:val="000000"/>
          </w:rPr>
          <w:t xml:space="preserve">, where </w:t>
        </w:r>
        <w:del w:id="901" w:author="Hemstrom, William Beryl [2]" w:date="2023-05-08T15:04:00Z">
          <w:r w:rsidR="005F729F" w:rsidDel="002B13F8">
            <w:rPr>
              <w:rFonts w:ascii="Times New Roman" w:hAnsi="Times New Roman" w:cs="Times New Roman"/>
              <w:color w:val="000000"/>
            </w:rPr>
            <w:delText xml:space="preserve">the </w:delText>
          </w:r>
        </w:del>
        <w:del w:id="902" w:author="Hemstrom, William Beryl [2]" w:date="2023-05-08T15:03:00Z">
          <w:r w:rsidR="005F729F" w:rsidDel="002B13F8">
            <w:rPr>
              <w:rFonts w:ascii="Times New Roman" w:hAnsi="Times New Roman" w:cs="Times New Roman"/>
              <w:color w:val="000000"/>
            </w:rPr>
            <w:delText xml:space="preserve">Shasta-Trinity, </w:delText>
          </w:r>
        </w:del>
        <w:r w:rsidR="005F729F">
          <w:rPr>
            <w:rFonts w:ascii="Times New Roman" w:hAnsi="Times New Roman" w:cs="Times New Roman"/>
            <w:color w:val="000000"/>
          </w:rPr>
          <w:t>Six Rivers</w:t>
        </w:r>
      </w:ins>
      <w:ins w:id="903" w:author="Hemstrom, William Beryl [2]" w:date="2023-05-08T15:04:00Z">
        <w:r w:rsidR="002B13F8">
          <w:rPr>
            <w:rFonts w:ascii="Times New Roman" w:hAnsi="Times New Roman" w:cs="Times New Roman"/>
            <w:color w:val="000000"/>
          </w:rPr>
          <w:t xml:space="preserve"> was also split from the Shasta-Trinity </w:t>
        </w:r>
      </w:ins>
      <w:ins w:id="904" w:author="Hemstrom, William Beryl" w:date="2023-01-23T15:02:00Z">
        <w:del w:id="905" w:author="Hemstrom, William Beryl [2]" w:date="2023-05-08T15:04:00Z">
          <w:r w:rsidR="005F729F" w:rsidDel="002B13F8">
            <w:rPr>
              <w:rFonts w:ascii="Times New Roman" w:hAnsi="Times New Roman" w:cs="Times New Roman"/>
              <w:color w:val="000000"/>
            </w:rPr>
            <w:delText xml:space="preserve">, </w:delText>
          </w:r>
        </w:del>
        <w:r w:rsidR="005F729F">
          <w:rPr>
            <w:rFonts w:ascii="Times New Roman" w:hAnsi="Times New Roman" w:cs="Times New Roman"/>
            <w:color w:val="000000"/>
          </w:rPr>
          <w:t>and Plumas</w:t>
        </w:r>
      </w:ins>
      <w:ins w:id="906" w:author="Hemstrom, William Beryl" w:date="2023-01-23T15:03:00Z">
        <w:r w:rsidR="005F729F">
          <w:rPr>
            <w:rFonts w:ascii="Times New Roman" w:hAnsi="Times New Roman" w:cs="Times New Roman"/>
            <w:color w:val="000000"/>
          </w:rPr>
          <w:t xml:space="preserve"> regions</w:t>
        </w:r>
      </w:ins>
      <w:ins w:id="907" w:author="Hemstrom, William Beryl [2]" w:date="2023-05-08T15:04:00Z">
        <w:r w:rsidR="002B13F8">
          <w:rPr>
            <w:rFonts w:ascii="Times New Roman" w:hAnsi="Times New Roman" w:cs="Times New Roman"/>
            <w:color w:val="000000"/>
          </w:rPr>
          <w:t xml:space="preserve"> </w:t>
        </w:r>
      </w:ins>
      <w:ins w:id="908" w:author="Hemstrom, William Beryl" w:date="2023-01-23T15:03:00Z">
        <w:del w:id="909" w:author="Hemstrom, William Beryl [2]" w:date="2023-05-08T15:04:00Z">
          <w:r w:rsidR="005F729F" w:rsidDel="002B13F8">
            <w:rPr>
              <w:rFonts w:ascii="Times New Roman" w:hAnsi="Times New Roman" w:cs="Times New Roman"/>
              <w:color w:val="000000"/>
            </w:rPr>
            <w:delText xml:space="preserve"> were each split</w:delText>
          </w:r>
        </w:del>
      </w:ins>
      <w:del w:id="910" w:author="Hemstrom, William Beryl [2]" w:date="2023-05-08T15:04:00Z">
        <w:r w:rsidR="006D6839" w:rsidDel="002B13F8">
          <w:rPr>
            <w:rFonts w:ascii="Times New Roman" w:hAnsi="Times New Roman" w:cs="Times New Roman"/>
            <w:color w:val="000000"/>
          </w:rPr>
          <w:delText xml:space="preserve"> </w:delText>
        </w:r>
      </w:del>
      <w:r w:rsidR="006D6839">
        <w:rPr>
          <w:rFonts w:ascii="Times New Roman" w:hAnsi="Times New Roman" w:cs="Times New Roman"/>
          <w:color w:val="000000"/>
        </w:rPr>
        <w:t>(F</w:t>
      </w:r>
      <w:r w:rsidR="008F2ECE">
        <w:rPr>
          <w:rFonts w:ascii="Times New Roman" w:hAnsi="Times New Roman" w:cs="Times New Roman"/>
          <w:color w:val="000000"/>
        </w:rPr>
        <w:t>igure</w:t>
      </w:r>
      <w:r w:rsidR="003B1ACF">
        <w:rPr>
          <w:rFonts w:ascii="Times New Roman" w:hAnsi="Times New Roman" w:cs="Times New Roman"/>
          <w:color w:val="000000"/>
        </w:rPr>
        <w:t xml:space="preserve">s </w:t>
      </w:r>
      <w:del w:id="911" w:author="Hemstrom, William Beryl [2]" w:date="2023-05-08T15:04:00Z">
        <w:r w:rsidR="003B1ACF" w:rsidDel="002B13F8">
          <w:rPr>
            <w:rFonts w:ascii="Times New Roman" w:hAnsi="Times New Roman" w:cs="Times New Roman"/>
            <w:color w:val="000000"/>
          </w:rPr>
          <w:delText xml:space="preserve">5, </w:delText>
        </w:r>
        <w:r w:rsidR="00653FDE" w:rsidDel="002B13F8">
          <w:rPr>
            <w:rFonts w:ascii="Times New Roman" w:hAnsi="Times New Roman" w:cs="Times New Roman"/>
            <w:color w:val="000000"/>
          </w:rPr>
          <w:delText>6</w:delText>
        </w:r>
      </w:del>
      <w:ins w:id="912" w:author="Hemstrom, William Beryl [2]" w:date="2023-05-08T15:04:00Z">
        <w:r w:rsidR="002B13F8">
          <w:rPr>
            <w:rFonts w:ascii="Times New Roman" w:hAnsi="Times New Roman" w:cs="Times New Roman"/>
            <w:color w:val="000000"/>
          </w:rPr>
          <w:t>5</w:t>
        </w:r>
      </w:ins>
      <w:r w:rsidR="008F2ECE">
        <w:rPr>
          <w:rFonts w:ascii="Times New Roman" w:hAnsi="Times New Roman" w:cs="Times New Roman"/>
          <w:color w:val="000000"/>
        </w:rPr>
        <w:t>).</w:t>
      </w:r>
      <w:ins w:id="913" w:author="Hemstrom, William Beryl [2]" w:date="2023-05-08T15:04:00Z">
        <w:r w:rsidR="002B13F8">
          <w:rPr>
            <w:rFonts w:ascii="Times New Roman" w:hAnsi="Times New Roman" w:cs="Times New Roman"/>
            <w:color w:val="000000"/>
          </w:rPr>
          <w:t xml:space="preserve"> Higher </w:t>
        </w:r>
        <w:r w:rsidR="002B13F8">
          <w:rPr>
            <w:rFonts w:ascii="Times New Roman" w:hAnsi="Times New Roman" w:cs="Times New Roman"/>
            <w:i/>
            <w:iCs/>
            <w:color w:val="000000"/>
          </w:rPr>
          <w:t xml:space="preserve">k </w:t>
        </w:r>
        <w:r w:rsidR="002B13F8">
          <w:rPr>
            <w:rFonts w:ascii="Times New Roman" w:hAnsi="Times New Roman" w:cs="Times New Roman"/>
            <w:color w:val="000000"/>
          </w:rPr>
          <w:t>value split the P</w:t>
        </w:r>
      </w:ins>
      <w:ins w:id="914" w:author="Hemstrom, William Beryl [2]" w:date="2023-05-08T15:05:00Z">
        <w:r w:rsidR="002B13F8">
          <w:rPr>
            <w:rFonts w:ascii="Times New Roman" w:hAnsi="Times New Roman" w:cs="Times New Roman"/>
            <w:color w:val="000000"/>
          </w:rPr>
          <w:t>lumas region from Shasta-Trinity</w:t>
        </w:r>
        <w:r w:rsidR="008B174E">
          <w:rPr>
            <w:rFonts w:ascii="Times New Roman" w:hAnsi="Times New Roman" w:cs="Times New Roman"/>
            <w:color w:val="000000"/>
          </w:rPr>
          <w:t>, but</w:t>
        </w:r>
      </w:ins>
      <w:r w:rsidR="008F2ECE">
        <w:rPr>
          <w:rFonts w:ascii="Times New Roman" w:hAnsi="Times New Roman" w:cs="Times New Roman"/>
          <w:color w:val="000000"/>
        </w:rPr>
        <w:t xml:space="preserve"> </w:t>
      </w:r>
      <w:del w:id="915" w:author="Hemstrom, William Beryl [2]" w:date="2023-05-08T15:05:00Z">
        <w:r w:rsidR="008F2ECE" w:rsidDel="008B174E">
          <w:rPr>
            <w:rFonts w:ascii="Times New Roman" w:hAnsi="Times New Roman" w:cs="Times New Roman"/>
            <w:color w:val="000000"/>
          </w:rPr>
          <w:delText xml:space="preserve">The </w:delText>
        </w:r>
      </w:del>
      <w:r w:rsidR="008F2ECE">
        <w:rPr>
          <w:rFonts w:ascii="Times New Roman" w:hAnsi="Times New Roman" w:cs="Times New Roman"/>
          <w:color w:val="000000"/>
        </w:rPr>
        <w:t>Mendocino population was</w:t>
      </w:r>
      <w:r w:rsidR="00853FDD">
        <w:rPr>
          <w:rFonts w:ascii="Times New Roman" w:hAnsi="Times New Roman" w:cs="Times New Roman"/>
          <w:color w:val="000000"/>
        </w:rPr>
        <w:t xml:space="preserve"> again</w:t>
      </w:r>
      <w:r w:rsidR="008F2ECE">
        <w:rPr>
          <w:rFonts w:ascii="Times New Roman" w:hAnsi="Times New Roman" w:cs="Times New Roman"/>
          <w:color w:val="000000"/>
        </w:rPr>
        <w:t xml:space="preserve"> </w:t>
      </w:r>
      <w:r w:rsidR="008D65C1">
        <w:rPr>
          <w:rFonts w:ascii="Times New Roman" w:hAnsi="Times New Roman" w:cs="Times New Roman"/>
          <w:color w:val="000000"/>
        </w:rPr>
        <w:t>indistinguishable</w:t>
      </w:r>
      <w:r w:rsidR="008F2ECE">
        <w:rPr>
          <w:rFonts w:ascii="Times New Roman" w:hAnsi="Times New Roman" w:cs="Times New Roman"/>
          <w:color w:val="000000"/>
        </w:rPr>
        <w:t xml:space="preserve"> from </w:t>
      </w:r>
      <w:r w:rsidR="00E636F1">
        <w:rPr>
          <w:rFonts w:ascii="Times New Roman" w:hAnsi="Times New Roman" w:cs="Times New Roman"/>
          <w:color w:val="000000"/>
        </w:rPr>
        <w:t xml:space="preserve">the </w:t>
      </w:r>
      <w:r w:rsidR="008F2ECE">
        <w:rPr>
          <w:rFonts w:ascii="Times New Roman" w:hAnsi="Times New Roman" w:cs="Times New Roman"/>
          <w:color w:val="000000"/>
        </w:rPr>
        <w:t>P</w:t>
      </w:r>
      <w:r w:rsidR="00E636F1">
        <w:rPr>
          <w:rFonts w:ascii="Times New Roman" w:hAnsi="Times New Roman" w:cs="Times New Roman"/>
          <w:color w:val="000000"/>
        </w:rPr>
        <w:t>lumas region</w:t>
      </w:r>
      <w:r w:rsidR="006D6839">
        <w:rPr>
          <w:rFonts w:ascii="Times New Roman" w:hAnsi="Times New Roman" w:cs="Times New Roman"/>
          <w:color w:val="000000"/>
        </w:rPr>
        <w:t xml:space="preserve"> </w:t>
      </w:r>
      <w:ins w:id="916" w:author="Hemstrom, William Beryl" w:date="2023-01-23T15:03:00Z">
        <w:r w:rsidR="005F729F">
          <w:rPr>
            <w:rFonts w:ascii="Times New Roman" w:hAnsi="Times New Roman" w:cs="Times New Roman"/>
            <w:color w:val="000000"/>
          </w:rPr>
          <w:t xml:space="preserve">across all values of </w:t>
        </w:r>
        <w:r w:rsidR="005F729F">
          <w:rPr>
            <w:rFonts w:ascii="Times New Roman" w:hAnsi="Times New Roman" w:cs="Times New Roman"/>
            <w:i/>
            <w:iCs/>
            <w:color w:val="000000"/>
          </w:rPr>
          <w:t xml:space="preserve">k </w:t>
        </w:r>
      </w:ins>
      <w:r w:rsidR="006D6839">
        <w:rPr>
          <w:rFonts w:ascii="Times New Roman" w:hAnsi="Times New Roman" w:cs="Times New Roman"/>
          <w:color w:val="000000"/>
        </w:rPr>
        <w:t>(F</w:t>
      </w:r>
      <w:r w:rsidR="00853FDD">
        <w:rPr>
          <w:rFonts w:ascii="Times New Roman" w:hAnsi="Times New Roman" w:cs="Times New Roman"/>
          <w:color w:val="000000"/>
        </w:rPr>
        <w:t>igure 5)</w:t>
      </w:r>
      <w:r w:rsidR="008F2ECE">
        <w:rPr>
          <w:rFonts w:ascii="Times New Roman" w:hAnsi="Times New Roman" w:cs="Times New Roman"/>
          <w:color w:val="000000"/>
        </w:rPr>
        <w:t xml:space="preserve">. </w:t>
      </w:r>
      <w:ins w:id="917" w:author="Hemstrom, William Beryl" w:date="2023-01-23T15:04:00Z">
        <w:r w:rsidR="005F729F">
          <w:rPr>
            <w:rFonts w:ascii="Times New Roman" w:hAnsi="Times New Roman" w:cs="Times New Roman"/>
            <w:color w:val="000000"/>
          </w:rPr>
          <w:t xml:space="preserve">Higher </w:t>
        </w:r>
        <w:r w:rsidR="005F729F">
          <w:rPr>
            <w:rFonts w:ascii="Times New Roman" w:hAnsi="Times New Roman" w:cs="Times New Roman"/>
            <w:i/>
            <w:iCs/>
            <w:color w:val="000000"/>
          </w:rPr>
          <w:t xml:space="preserve">k </w:t>
        </w:r>
        <w:r w:rsidR="005F729F">
          <w:rPr>
            <w:rFonts w:ascii="Times New Roman" w:hAnsi="Times New Roman" w:cs="Times New Roman"/>
            <w:color w:val="000000"/>
          </w:rPr>
          <w:t>values show little additional structuring, aside from some minor differentiation within the Six Rivers region</w:t>
        </w:r>
      </w:ins>
      <w:ins w:id="918" w:author="Hemstrom, William Beryl [2]" w:date="2023-05-08T15:05:00Z">
        <w:r w:rsidR="008B174E">
          <w:rPr>
            <w:rFonts w:ascii="Times New Roman" w:hAnsi="Times New Roman" w:cs="Times New Roman"/>
            <w:color w:val="000000"/>
          </w:rPr>
          <w:t xml:space="preserve"> </w:t>
        </w:r>
        <w:commentRangeStart w:id="919"/>
        <w:r w:rsidR="008B174E">
          <w:rPr>
            <w:rFonts w:ascii="Times New Roman" w:hAnsi="Times New Roman" w:cs="Times New Roman"/>
            <w:color w:val="000000"/>
          </w:rPr>
          <w:t>(not shown)</w:t>
        </w:r>
      </w:ins>
      <w:ins w:id="920" w:author="Hemstrom, William Beryl" w:date="2023-01-23T15:04:00Z">
        <w:r w:rsidR="005F729F">
          <w:rPr>
            <w:rFonts w:ascii="Times New Roman" w:hAnsi="Times New Roman" w:cs="Times New Roman"/>
            <w:color w:val="000000"/>
          </w:rPr>
          <w:t xml:space="preserve">. </w:t>
        </w:r>
      </w:ins>
      <w:commentRangeEnd w:id="919"/>
      <w:r w:rsidR="008B174E">
        <w:rPr>
          <w:rStyle w:val="CommentReference"/>
        </w:rPr>
        <w:commentReference w:id="919"/>
      </w:r>
      <w:del w:id="921" w:author="Hemstrom, William Beryl" w:date="2023-01-23T15:04:00Z">
        <w:r w:rsidR="00702E31" w:rsidDel="005F729F">
          <w:rPr>
            <w:rFonts w:ascii="Times New Roman" w:hAnsi="Times New Roman" w:cs="Times New Roman"/>
            <w:color w:val="000000"/>
          </w:rPr>
          <w:delText>Populations in P</w:delText>
        </w:r>
        <w:r w:rsidR="00E636F1" w:rsidDel="005F729F">
          <w:rPr>
            <w:rFonts w:ascii="Times New Roman" w:hAnsi="Times New Roman" w:cs="Times New Roman"/>
            <w:color w:val="000000"/>
          </w:rPr>
          <w:delText>lumas National Forest</w:delText>
        </w:r>
        <w:r w:rsidR="00702E31" w:rsidDel="005F729F">
          <w:rPr>
            <w:rFonts w:ascii="Times New Roman" w:hAnsi="Times New Roman" w:cs="Times New Roman"/>
            <w:color w:val="000000"/>
          </w:rPr>
          <w:delText xml:space="preserve"> appear relatively similar to each other, far more than S</w:delText>
        </w:r>
        <w:r w:rsidR="00E636F1" w:rsidDel="005F729F">
          <w:rPr>
            <w:rFonts w:ascii="Times New Roman" w:hAnsi="Times New Roman" w:cs="Times New Roman"/>
            <w:color w:val="000000"/>
          </w:rPr>
          <w:delText xml:space="preserve">hasta-Trinity </w:delText>
        </w:r>
        <w:r w:rsidR="00702E31" w:rsidDel="005F729F">
          <w:rPr>
            <w:rFonts w:ascii="Times New Roman" w:hAnsi="Times New Roman" w:cs="Times New Roman"/>
            <w:color w:val="000000"/>
          </w:rPr>
          <w:delText>or S</w:delText>
        </w:r>
        <w:r w:rsidR="00E636F1" w:rsidDel="005F729F">
          <w:rPr>
            <w:rFonts w:ascii="Times New Roman" w:hAnsi="Times New Roman" w:cs="Times New Roman"/>
            <w:color w:val="000000"/>
          </w:rPr>
          <w:delText>ix Rivers National Forests</w:delText>
        </w:r>
        <w:r w:rsidR="00702E31" w:rsidDel="005F729F">
          <w:rPr>
            <w:rFonts w:ascii="Times New Roman" w:hAnsi="Times New Roman" w:cs="Times New Roman"/>
            <w:color w:val="000000"/>
          </w:rPr>
          <w:delText xml:space="preserve">. </w:delText>
        </w:r>
      </w:del>
      <w:r w:rsidR="005655E4">
        <w:rPr>
          <w:rFonts w:ascii="Times New Roman" w:hAnsi="Times New Roman" w:cs="Times New Roman"/>
          <w:color w:val="000000"/>
        </w:rPr>
        <w:t>Overall,</w:t>
      </w:r>
      <w:r w:rsidR="003E118E">
        <w:rPr>
          <w:rFonts w:ascii="Times New Roman" w:hAnsi="Times New Roman" w:cs="Times New Roman"/>
          <w:color w:val="000000"/>
        </w:rPr>
        <w:t xml:space="preserve"> </w:t>
      </w:r>
      <w:ins w:id="922" w:author="Hemstrom, William Beryl" w:date="2023-01-23T15:06:00Z">
        <w:r w:rsidR="005F729F">
          <w:rPr>
            <w:rFonts w:ascii="Times New Roman" w:hAnsi="Times New Roman" w:cs="Times New Roman"/>
            <w:color w:val="000000"/>
          </w:rPr>
          <w:t xml:space="preserve">however, </w:t>
        </w:r>
      </w:ins>
      <w:r w:rsidR="003E118E">
        <w:rPr>
          <w:rFonts w:ascii="Times New Roman" w:hAnsi="Times New Roman" w:cs="Times New Roman"/>
          <w:color w:val="000000"/>
        </w:rPr>
        <w:t xml:space="preserve">genetic </w:t>
      </w:r>
      <w:del w:id="923" w:author="Hemstrom, William Beryl" w:date="2023-01-23T15:05:00Z">
        <w:r w:rsidR="003E118E" w:rsidDel="005F729F">
          <w:rPr>
            <w:rFonts w:ascii="Times New Roman" w:hAnsi="Times New Roman" w:cs="Times New Roman"/>
            <w:color w:val="000000"/>
          </w:rPr>
          <w:delText xml:space="preserve">diversity </w:delText>
        </w:r>
      </w:del>
      <w:ins w:id="924" w:author="Hemstrom, William Beryl" w:date="2023-01-23T15:05:00Z">
        <w:r w:rsidR="005F729F">
          <w:rPr>
            <w:rFonts w:ascii="Times New Roman" w:hAnsi="Times New Roman" w:cs="Times New Roman"/>
            <w:color w:val="000000"/>
          </w:rPr>
          <w:t xml:space="preserve">differentiation </w:t>
        </w:r>
      </w:ins>
      <w:r w:rsidR="003E118E">
        <w:rPr>
          <w:rFonts w:ascii="Times New Roman" w:hAnsi="Times New Roman" w:cs="Times New Roman"/>
          <w:color w:val="000000"/>
        </w:rPr>
        <w:t xml:space="preserve">appears </w:t>
      </w:r>
      <w:del w:id="925" w:author="Hemstrom, William Beryl" w:date="2023-01-23T15:05:00Z">
        <w:r w:rsidR="005655E4" w:rsidDel="005F729F">
          <w:rPr>
            <w:rFonts w:ascii="Times New Roman" w:hAnsi="Times New Roman" w:cs="Times New Roman"/>
            <w:color w:val="000000"/>
          </w:rPr>
          <w:delText xml:space="preserve">greatest </w:delText>
        </w:r>
        <w:r w:rsidR="003E118E" w:rsidDel="005F729F">
          <w:rPr>
            <w:rFonts w:ascii="Times New Roman" w:hAnsi="Times New Roman" w:cs="Times New Roman"/>
            <w:color w:val="000000"/>
          </w:rPr>
          <w:delText xml:space="preserve">between the geographic regions rather than populations within </w:delText>
        </w:r>
        <w:r w:rsidR="00E9243B" w:rsidDel="005F729F">
          <w:rPr>
            <w:rFonts w:ascii="Times New Roman" w:hAnsi="Times New Roman" w:cs="Times New Roman"/>
            <w:color w:val="000000"/>
          </w:rPr>
          <w:delText xml:space="preserve">the </w:delText>
        </w:r>
        <w:r w:rsidR="003E118E" w:rsidDel="005F729F">
          <w:rPr>
            <w:rFonts w:ascii="Times New Roman" w:hAnsi="Times New Roman" w:cs="Times New Roman"/>
            <w:color w:val="000000"/>
          </w:rPr>
          <w:delText>region</w:delText>
        </w:r>
        <w:r w:rsidR="00E9243B" w:rsidDel="005F729F">
          <w:rPr>
            <w:rFonts w:ascii="Times New Roman" w:hAnsi="Times New Roman" w:cs="Times New Roman"/>
            <w:color w:val="000000"/>
          </w:rPr>
          <w:delText>s</w:delText>
        </w:r>
      </w:del>
      <w:ins w:id="926" w:author="Hemstrom, William Beryl" w:date="2023-01-23T15:05:00Z">
        <w:r w:rsidR="005F729F">
          <w:rPr>
            <w:rFonts w:ascii="Times New Roman" w:hAnsi="Times New Roman" w:cs="Times New Roman"/>
            <w:color w:val="000000"/>
          </w:rPr>
          <w:t>to be driven by regional rather than local differentiation</w:t>
        </w:r>
      </w:ins>
      <w:ins w:id="927" w:author="Hemstrom, William Beryl" w:date="2023-01-23T15:06:00Z">
        <w:r w:rsidR="005F729F">
          <w:rPr>
            <w:rFonts w:ascii="Times New Roman" w:hAnsi="Times New Roman" w:cs="Times New Roman"/>
            <w:color w:val="000000"/>
          </w:rPr>
          <w:t>.</w:t>
        </w:r>
      </w:ins>
      <w:del w:id="928" w:author="Hemstrom, William Beryl" w:date="2023-01-23T15:06:00Z">
        <w:r w:rsidR="003E118E" w:rsidDel="005F729F">
          <w:rPr>
            <w:rFonts w:ascii="Times New Roman" w:hAnsi="Times New Roman" w:cs="Times New Roman"/>
            <w:color w:val="000000"/>
          </w:rPr>
          <w:delText xml:space="preserve">. </w:delText>
        </w:r>
        <w:r w:rsidR="005655E4" w:rsidDel="005F729F">
          <w:rPr>
            <w:rFonts w:ascii="Times New Roman" w:hAnsi="Times New Roman" w:cs="Times New Roman"/>
            <w:color w:val="000000"/>
          </w:rPr>
          <w:delText>This suggests genetic differentiation between regions is not simply due to normal variation between the populations.</w:delText>
        </w:r>
      </w:del>
    </w:p>
    <w:p w14:paraId="26309E90" w14:textId="59050EC4" w:rsidR="00EB211D" w:rsidDel="009D615F" w:rsidRDefault="00966DDD" w:rsidP="009D615F">
      <w:pPr>
        <w:spacing w:line="480" w:lineRule="auto"/>
        <w:rPr>
          <w:del w:id="929" w:author="Hemstrom, William Beryl [2]" w:date="2023-05-09T13:38:00Z"/>
          <w:rFonts w:ascii="Times New Roman" w:hAnsi="Times New Roman" w:cs="Times New Roman"/>
          <w:color w:val="000000"/>
        </w:rPr>
        <w:pPrChange w:id="930" w:author="Hemstrom, William Beryl [2]" w:date="2023-05-09T13:38:00Z">
          <w:pPr>
            <w:spacing w:line="480" w:lineRule="auto"/>
          </w:pPr>
        </w:pPrChange>
      </w:pPr>
      <w:r>
        <w:rPr>
          <w:rFonts w:ascii="Times New Roman" w:hAnsi="Times New Roman" w:cs="Times New Roman"/>
          <w:color w:val="000000"/>
        </w:rPr>
        <w:tab/>
      </w:r>
      <w:ins w:id="931" w:author="Hemstrom, William Beryl [2]" w:date="2023-05-08T14:58:00Z">
        <w:r w:rsidR="002B13F8">
          <w:rPr>
            <w:rFonts w:ascii="Times New Roman" w:hAnsi="Times New Roman" w:cs="Times New Roman"/>
            <w:color w:val="000000"/>
          </w:rPr>
          <w:t xml:space="preserve">For our SNP data, we were able to call 87 SNPs in 124 samples after filtering. </w:t>
        </w:r>
      </w:ins>
      <w:ins w:id="932" w:author="Hemstrom, William Beryl [2]" w:date="2023-05-09T13:33:00Z">
        <w:r w:rsidR="009D615F">
          <w:rPr>
            <w:rFonts w:ascii="Times New Roman" w:hAnsi="Times New Roman" w:cs="Times New Roman"/>
            <w:color w:val="000000"/>
          </w:rPr>
          <w:t xml:space="preserve">However, most of these SNPs exhibited maximized </w:t>
        </w:r>
        <w:proofErr w:type="spellStart"/>
        <w:r w:rsidR="009D615F">
          <w:rPr>
            <w:rFonts w:ascii="Times New Roman" w:hAnsi="Times New Roman" w:cs="Times New Roman"/>
            <w:color w:val="000000"/>
          </w:rPr>
          <w:t>heterzygosity</w:t>
        </w:r>
        <w:proofErr w:type="spellEnd"/>
        <w:r w:rsidR="009D615F">
          <w:rPr>
            <w:rFonts w:ascii="Times New Roman" w:hAnsi="Times New Roman" w:cs="Times New Roman"/>
            <w:color w:val="000000"/>
          </w:rPr>
          <w:t xml:space="preserve"> (with all minor alleles in the heterozygous state regardless of frequency), suggesting that the geno</w:t>
        </w:r>
      </w:ins>
      <w:ins w:id="933" w:author="Hemstrom, William Beryl [2]" w:date="2023-05-09T13:34:00Z">
        <w:r w:rsidR="009D615F">
          <w:rPr>
            <w:rFonts w:ascii="Times New Roman" w:hAnsi="Times New Roman" w:cs="Times New Roman"/>
            <w:color w:val="000000"/>
          </w:rPr>
          <w:t>typing process may not have been robust, which is unsurprising given our generally poor sequencing success</w:t>
        </w:r>
      </w:ins>
      <w:ins w:id="934" w:author="Hemstrom, William Beryl [2]" w:date="2023-05-09T13:47:00Z">
        <w:r w:rsidR="005108A7">
          <w:rPr>
            <w:rFonts w:ascii="Times New Roman" w:hAnsi="Times New Roman" w:cs="Times New Roman"/>
            <w:color w:val="000000"/>
          </w:rPr>
          <w:t xml:space="preserve"> (see Figure S3)</w:t>
        </w:r>
      </w:ins>
      <w:ins w:id="935" w:author="Hemstrom, William Beryl [2]" w:date="2023-05-09T13:34:00Z">
        <w:r w:rsidR="009D615F">
          <w:rPr>
            <w:rFonts w:ascii="Times New Roman" w:hAnsi="Times New Roman" w:cs="Times New Roman"/>
            <w:color w:val="000000"/>
          </w:rPr>
          <w:t xml:space="preserve">. </w:t>
        </w:r>
      </w:ins>
      <w:ins w:id="936" w:author="Hemstrom, William Beryl [2]" w:date="2023-05-09T13:35:00Z">
        <w:r w:rsidR="009D615F">
          <w:rPr>
            <w:rFonts w:ascii="Times New Roman" w:hAnsi="Times New Roman" w:cs="Times New Roman"/>
            <w:color w:val="000000"/>
          </w:rPr>
          <w:t xml:space="preserve">Our diversity estimates are therefore not particularly trustworthy outside of the private allele </w:t>
        </w:r>
        <w:r w:rsidR="009D615F">
          <w:rPr>
            <w:rFonts w:ascii="Times New Roman" w:hAnsi="Times New Roman" w:cs="Times New Roman"/>
            <w:color w:val="000000"/>
          </w:rPr>
          <w:lastRenderedPageBreak/>
          <w:t xml:space="preserve">frequencies which are less likely to be biased by </w:t>
        </w:r>
        <w:proofErr w:type="spellStart"/>
        <w:r w:rsidR="009D615F">
          <w:rPr>
            <w:rFonts w:ascii="Times New Roman" w:hAnsi="Times New Roman" w:cs="Times New Roman"/>
            <w:color w:val="000000"/>
          </w:rPr>
          <w:t>genotying</w:t>
        </w:r>
        <w:proofErr w:type="spellEnd"/>
        <w:r w:rsidR="009D615F">
          <w:rPr>
            <w:rFonts w:ascii="Times New Roman" w:hAnsi="Times New Roman" w:cs="Times New Roman"/>
            <w:color w:val="000000"/>
          </w:rPr>
          <w:t xml:space="preserve"> errors as long a</w:t>
        </w:r>
      </w:ins>
      <w:ins w:id="937" w:author="Hemstrom, William Beryl [2]" w:date="2023-05-09T13:36:00Z">
        <w:r w:rsidR="009D615F">
          <w:rPr>
            <w:rFonts w:ascii="Times New Roman" w:hAnsi="Times New Roman" w:cs="Times New Roman"/>
            <w:color w:val="000000"/>
          </w:rPr>
          <w:t>s polymorphisms are successfully recovered within populations. We found the highest number of private alleles in the Six Rivers region (</w:t>
        </w:r>
      </w:ins>
      <w:ins w:id="938" w:author="Hemstrom, William Beryl [2]" w:date="2023-05-09T13:37:00Z">
        <w:r w:rsidR="009D615F">
          <w:rPr>
            <w:rFonts w:ascii="Times New Roman" w:hAnsi="Times New Roman" w:cs="Times New Roman"/>
            <w:color w:val="000000"/>
          </w:rPr>
          <w:t xml:space="preserve">16), followed by Shasta-Trinity (6). We found no private alleles in the </w:t>
        </w:r>
        <w:proofErr w:type="spellStart"/>
        <w:r w:rsidR="009D615F">
          <w:rPr>
            <w:rFonts w:ascii="Times New Roman" w:hAnsi="Times New Roman" w:cs="Times New Roman"/>
            <w:color w:val="000000"/>
          </w:rPr>
          <w:t>plumas</w:t>
        </w:r>
        <w:proofErr w:type="spellEnd"/>
        <w:r w:rsidR="009D615F">
          <w:rPr>
            <w:rFonts w:ascii="Times New Roman" w:hAnsi="Times New Roman" w:cs="Times New Roman"/>
            <w:color w:val="000000"/>
          </w:rPr>
          <w:t xml:space="preserve"> or </w:t>
        </w:r>
        <w:proofErr w:type="spellStart"/>
        <w:r w:rsidR="009D615F">
          <w:rPr>
            <w:rFonts w:ascii="Times New Roman" w:hAnsi="Times New Roman" w:cs="Times New Roman"/>
            <w:color w:val="000000"/>
          </w:rPr>
          <w:t>Mendicino</w:t>
        </w:r>
        <w:proofErr w:type="spellEnd"/>
        <w:r w:rsidR="009D615F">
          <w:rPr>
            <w:rFonts w:ascii="Times New Roman" w:hAnsi="Times New Roman" w:cs="Times New Roman"/>
            <w:color w:val="000000"/>
          </w:rPr>
          <w:t xml:space="preserve"> populations </w:t>
        </w:r>
      </w:ins>
      <w:ins w:id="939" w:author="Hemstrom, William Beryl [2]" w:date="2023-05-09T13:38:00Z">
        <w:r w:rsidR="009D615F">
          <w:rPr>
            <w:rFonts w:ascii="Times New Roman" w:hAnsi="Times New Roman" w:cs="Times New Roman"/>
            <w:color w:val="000000"/>
          </w:rPr>
          <w:t>either separately or poole</w:t>
        </w:r>
      </w:ins>
      <w:ins w:id="940" w:author="Hemstrom, William Beryl [2]" w:date="2023-05-09T13:39:00Z">
        <w:r w:rsidR="009D615F">
          <w:rPr>
            <w:rFonts w:ascii="Times New Roman" w:hAnsi="Times New Roman" w:cs="Times New Roman"/>
            <w:color w:val="000000"/>
          </w:rPr>
          <w:t>d.</w:t>
        </w:r>
      </w:ins>
      <w:del w:id="941" w:author="Hemstrom, William Beryl [2]" w:date="2023-05-09T13:32:00Z">
        <w:r w:rsidDel="009D615F">
          <w:rPr>
            <w:rFonts w:ascii="Times New Roman" w:hAnsi="Times New Roman" w:cs="Times New Roman"/>
            <w:color w:val="000000"/>
          </w:rPr>
          <w:delText xml:space="preserve">This pattern was further </w:delText>
        </w:r>
      </w:del>
      <w:ins w:id="942" w:author="Hemstrom, William Beryl" w:date="2023-01-23T15:06:00Z">
        <w:del w:id="943" w:author="Hemstrom, William Beryl [2]" w:date="2023-05-09T13:32:00Z">
          <w:r w:rsidR="005F729F" w:rsidDel="009D615F">
            <w:rPr>
              <w:rFonts w:ascii="Times New Roman" w:hAnsi="Times New Roman" w:cs="Times New Roman"/>
              <w:color w:val="000000"/>
            </w:rPr>
            <w:delText xml:space="preserve">also </w:delText>
          </w:r>
        </w:del>
      </w:ins>
      <w:del w:id="944" w:author="Hemstrom, William Beryl [2]" w:date="2023-05-09T13:32:00Z">
        <w:r w:rsidDel="009D615F">
          <w:rPr>
            <w:rFonts w:ascii="Times New Roman" w:hAnsi="Times New Roman" w:cs="Times New Roman"/>
            <w:color w:val="000000"/>
          </w:rPr>
          <w:delText>seen by analyzing pairwise</w:delText>
        </w:r>
      </w:del>
      <w:ins w:id="945" w:author="Hemstrom, William Beryl" w:date="2023-01-23T15:06:00Z">
        <w:del w:id="946" w:author="Hemstrom, William Beryl [2]" w:date="2023-05-09T13:32:00Z">
          <w:r w:rsidR="005F729F" w:rsidDel="009D615F">
            <w:rPr>
              <w:rFonts w:ascii="Times New Roman" w:hAnsi="Times New Roman" w:cs="Times New Roman"/>
              <w:color w:val="000000"/>
            </w:rPr>
            <w:delText>in our</w:delText>
          </w:r>
        </w:del>
      </w:ins>
      <w:del w:id="947" w:author="Hemstrom, William Beryl [2]" w:date="2023-05-09T13:32:00Z">
        <w:r w:rsidDel="009D615F">
          <w:rPr>
            <w:rFonts w:ascii="Times New Roman" w:hAnsi="Times New Roman" w:cs="Times New Roman"/>
            <w:color w:val="000000"/>
          </w:rPr>
          <w:delText xml:space="preserve"> F</w:delText>
        </w:r>
        <w:r w:rsidDel="009D615F">
          <w:rPr>
            <w:rFonts w:ascii="Times New Roman" w:hAnsi="Times New Roman" w:cs="Times New Roman"/>
            <w:color w:val="000000"/>
            <w:vertAlign w:val="subscript"/>
          </w:rPr>
          <w:delText xml:space="preserve">ST </w:delText>
        </w:r>
        <w:r w:rsidDel="009D615F">
          <w:rPr>
            <w:rFonts w:ascii="Times New Roman" w:hAnsi="Times New Roman" w:cs="Times New Roman"/>
            <w:color w:val="000000"/>
          </w:rPr>
          <w:delText xml:space="preserve">values </w:delText>
        </w:r>
      </w:del>
      <w:ins w:id="948" w:author="Hemstrom, William Beryl" w:date="2023-01-23T15:06:00Z">
        <w:del w:id="949" w:author="Hemstrom, William Beryl [2]" w:date="2023-05-09T13:32:00Z">
          <w:r w:rsidR="005F729F" w:rsidDel="009D615F">
            <w:rPr>
              <w:rFonts w:ascii="Times New Roman" w:hAnsi="Times New Roman" w:cs="Times New Roman"/>
              <w:color w:val="000000"/>
            </w:rPr>
            <w:delText xml:space="preserve">results </w:delText>
          </w:r>
        </w:del>
      </w:ins>
      <w:del w:id="950" w:author="Hemstrom, William Beryl [2]" w:date="2023-05-09T13:32:00Z">
        <w:r w:rsidDel="009D615F">
          <w:rPr>
            <w:rFonts w:ascii="Times New Roman" w:hAnsi="Times New Roman" w:cs="Times New Roman"/>
            <w:color w:val="000000"/>
          </w:rPr>
          <w:delText xml:space="preserve">for </w:delText>
        </w:r>
      </w:del>
      <w:ins w:id="951" w:author="Hemstrom, William Beryl" w:date="2023-01-23T15:06:00Z">
        <w:del w:id="952" w:author="Hemstrom, William Beryl [2]" w:date="2023-05-09T13:32:00Z">
          <w:r w:rsidR="005F729F" w:rsidDel="009D615F">
            <w:rPr>
              <w:rFonts w:ascii="Times New Roman" w:hAnsi="Times New Roman" w:cs="Times New Roman"/>
              <w:color w:val="000000"/>
            </w:rPr>
            <w:delText xml:space="preserve">each pair of </w:delText>
          </w:r>
        </w:del>
      </w:ins>
      <w:del w:id="953" w:author="Hemstrom, William Beryl [2]" w:date="2023-05-09T13:32:00Z">
        <w:r w:rsidDel="009D615F">
          <w:rPr>
            <w:rFonts w:ascii="Times New Roman" w:hAnsi="Times New Roman" w:cs="Times New Roman"/>
            <w:color w:val="000000"/>
          </w:rPr>
          <w:delText xml:space="preserve">the populations (Table 2). </w:delText>
        </w:r>
      </w:del>
      <w:del w:id="954" w:author="Hemstrom, William Beryl [2]" w:date="2023-05-09T13:38:00Z">
        <w:r w:rsidDel="009D615F">
          <w:rPr>
            <w:rFonts w:ascii="Times New Roman" w:hAnsi="Times New Roman" w:cs="Times New Roman"/>
            <w:color w:val="000000"/>
          </w:rPr>
          <w:delText xml:space="preserve">Populations in the same region </w:delText>
        </w:r>
        <w:r w:rsidR="00B6423B" w:rsidDel="009D615F">
          <w:rPr>
            <w:rFonts w:ascii="Times New Roman" w:hAnsi="Times New Roman" w:cs="Times New Roman"/>
            <w:color w:val="000000"/>
          </w:rPr>
          <w:delText xml:space="preserve">were </w:delText>
        </w:r>
        <w:r w:rsidDel="009D615F">
          <w:rPr>
            <w:rFonts w:ascii="Times New Roman" w:hAnsi="Times New Roman" w:cs="Times New Roman"/>
            <w:color w:val="000000"/>
          </w:rPr>
          <w:delText xml:space="preserve">found </w:delText>
        </w:r>
        <w:r w:rsidR="00B6423B" w:rsidDel="009D615F">
          <w:rPr>
            <w:rFonts w:ascii="Times New Roman" w:hAnsi="Times New Roman" w:cs="Times New Roman"/>
            <w:color w:val="000000"/>
          </w:rPr>
          <w:delText>to have lower F</w:delText>
        </w:r>
        <w:r w:rsidR="00B6423B" w:rsidDel="009D615F">
          <w:rPr>
            <w:rFonts w:ascii="Times New Roman" w:hAnsi="Times New Roman" w:cs="Times New Roman"/>
            <w:color w:val="000000"/>
            <w:vertAlign w:val="subscript"/>
          </w:rPr>
          <w:delText xml:space="preserve">ST </w:delText>
        </w:r>
        <w:r w:rsidR="00B6423B" w:rsidDel="009D615F">
          <w:rPr>
            <w:rFonts w:ascii="Times New Roman" w:hAnsi="Times New Roman" w:cs="Times New Roman"/>
            <w:color w:val="000000"/>
          </w:rPr>
          <w:delText>values relative to their non-region</w:delText>
        </w:r>
        <w:r w:rsidR="008B6D40" w:rsidDel="009D615F">
          <w:rPr>
            <w:rFonts w:ascii="Times New Roman" w:hAnsi="Times New Roman" w:cs="Times New Roman"/>
            <w:color w:val="000000"/>
          </w:rPr>
          <w:delText>al counterparts, indicating a closer relation</w:delText>
        </w:r>
      </w:del>
      <w:ins w:id="955" w:author="Hemstrom, William Beryl" w:date="2023-01-23T15:06:00Z">
        <w:del w:id="956" w:author="Hemstrom, William Beryl [2]" w:date="2023-05-09T13:38:00Z">
          <w:r w:rsidR="005F729F" w:rsidDel="009D615F">
            <w:rPr>
              <w:rFonts w:ascii="Times New Roman" w:hAnsi="Times New Roman" w:cs="Times New Roman"/>
              <w:color w:val="000000"/>
            </w:rPr>
            <w:delText>ships</w:delText>
          </w:r>
        </w:del>
      </w:ins>
      <w:del w:id="957" w:author="Hemstrom, William Beryl [2]" w:date="2023-05-09T13:38:00Z">
        <w:r w:rsidR="008B6D40" w:rsidDel="009D615F">
          <w:rPr>
            <w:rFonts w:ascii="Times New Roman" w:hAnsi="Times New Roman" w:cs="Times New Roman"/>
            <w:color w:val="000000"/>
          </w:rPr>
          <w:delText xml:space="preserve"> within </w:delText>
        </w:r>
      </w:del>
      <w:ins w:id="958" w:author="Hemstrom, William Beryl" w:date="2023-01-23T15:06:00Z">
        <w:del w:id="959" w:author="Hemstrom, William Beryl [2]" w:date="2023-05-09T13:38:00Z">
          <w:r w:rsidR="005F729F" w:rsidDel="009D615F">
            <w:rPr>
              <w:rFonts w:ascii="Times New Roman" w:hAnsi="Times New Roman" w:cs="Times New Roman"/>
              <w:color w:val="000000"/>
            </w:rPr>
            <w:delText xml:space="preserve">rather than between </w:delText>
          </w:r>
        </w:del>
      </w:ins>
      <w:del w:id="960" w:author="Hemstrom, William Beryl [2]" w:date="2023-05-09T13:38:00Z">
        <w:r w:rsidR="008B6D40" w:rsidDel="009D615F">
          <w:rPr>
            <w:rFonts w:ascii="Times New Roman" w:hAnsi="Times New Roman" w:cs="Times New Roman"/>
            <w:color w:val="000000"/>
          </w:rPr>
          <w:delText>regions.</w:delText>
        </w:r>
      </w:del>
    </w:p>
    <w:p w14:paraId="3A5C9FE0" w14:textId="7864EBCF" w:rsidR="00F82707" w:rsidDel="009D615F" w:rsidRDefault="00F82707" w:rsidP="009D615F">
      <w:pPr>
        <w:spacing w:line="480" w:lineRule="auto"/>
        <w:rPr>
          <w:del w:id="961" w:author="Hemstrom, William Beryl [2]" w:date="2023-05-09T13:38:00Z"/>
          <w:rFonts w:ascii="Times New Roman" w:hAnsi="Times New Roman" w:cs="Times New Roman"/>
          <w:color w:val="000000"/>
        </w:rPr>
        <w:pPrChange w:id="962" w:author="Hemstrom, William Beryl [2]" w:date="2023-05-09T13:38:00Z">
          <w:pPr>
            <w:spacing w:line="480" w:lineRule="auto"/>
          </w:pPr>
        </w:pPrChange>
      </w:pPr>
    </w:p>
    <w:p w14:paraId="27DBB88D" w14:textId="76A209BB" w:rsidR="00583D45" w:rsidDel="009D615F" w:rsidRDefault="00C53FCF" w:rsidP="009D615F">
      <w:pPr>
        <w:spacing w:line="480" w:lineRule="auto"/>
        <w:rPr>
          <w:del w:id="963" w:author="Hemstrom, William Beryl [2]" w:date="2023-05-09T13:38:00Z"/>
          <w:rFonts w:ascii="Times New Roman" w:hAnsi="Times New Roman" w:cs="Times New Roman"/>
          <w:color w:val="000000"/>
        </w:rPr>
        <w:pPrChange w:id="964" w:author="Hemstrom, William Beryl [2]" w:date="2023-05-09T13:38:00Z">
          <w:pPr>
            <w:spacing w:line="480" w:lineRule="auto"/>
          </w:pPr>
        </w:pPrChange>
      </w:pPr>
      <w:del w:id="965" w:author="Hemstrom, William Beryl [2]" w:date="2023-05-09T13:38:00Z">
        <w:r w:rsidDel="009D615F">
          <w:rPr>
            <w:rFonts w:ascii="Times New Roman" w:hAnsi="Times New Roman" w:cs="Times New Roman"/>
            <w:color w:val="000000"/>
          </w:rPr>
          <w:delText>Table 2. Pairwise F</w:delText>
        </w:r>
        <w:r w:rsidR="00160BA3" w:rsidRPr="00160BA3" w:rsidDel="009D615F">
          <w:rPr>
            <w:rFonts w:ascii="Times New Roman" w:hAnsi="Times New Roman" w:cs="Times New Roman"/>
            <w:color w:val="000000"/>
            <w:vertAlign w:val="subscript"/>
          </w:rPr>
          <w:delText>ST</w:delText>
        </w:r>
        <w:r w:rsidDel="009D615F">
          <w:rPr>
            <w:rFonts w:ascii="Times New Roman" w:hAnsi="Times New Roman" w:cs="Times New Roman"/>
            <w:color w:val="000000"/>
          </w:rPr>
          <w:delText xml:space="preserve"> values for </w:delText>
        </w:r>
        <w:r w:rsidR="00B6423B" w:rsidDel="009D615F">
          <w:rPr>
            <w:rFonts w:ascii="Times New Roman" w:hAnsi="Times New Roman" w:cs="Times New Roman"/>
            <w:color w:val="000000"/>
          </w:rPr>
          <w:delText>various populations.</w:delText>
        </w:r>
        <w:r w:rsidR="00DC5813" w:rsidDel="009D615F">
          <w:rPr>
            <w:rFonts w:ascii="Times New Roman" w:hAnsi="Times New Roman" w:cs="Times New Roman"/>
            <w:color w:val="000000"/>
          </w:rPr>
          <w:delText xml:space="preserve"> </w:delText>
        </w:r>
        <w:r w:rsidR="00966DDD" w:rsidDel="009D615F">
          <w:rPr>
            <w:rFonts w:ascii="Times New Roman" w:hAnsi="Times New Roman" w:cs="Times New Roman"/>
            <w:color w:val="000000"/>
          </w:rPr>
          <w:delText>Coloring indicates values, with green representing lower values and red higher values.</w:delText>
        </w:r>
        <w:r w:rsidR="00632232" w:rsidDel="009D615F">
          <w:rPr>
            <w:rFonts w:ascii="Times New Roman" w:hAnsi="Times New Roman" w:cs="Times New Roman"/>
            <w:color w:val="000000"/>
          </w:rPr>
          <w:delText xml:space="preserve"> Numbers on the axes indicate populations and colors group regions.</w:delText>
        </w:r>
        <w:r w:rsidR="00966DDD" w:rsidDel="009D615F">
          <w:rPr>
            <w:rFonts w:ascii="Times New Roman" w:hAnsi="Times New Roman" w:cs="Times New Roman"/>
            <w:color w:val="000000"/>
          </w:rPr>
          <w:delText xml:space="preserve"> </w:delText>
        </w:r>
        <w:r w:rsidR="008D65C1" w:rsidDel="009D615F">
          <w:rPr>
            <w:rFonts w:ascii="Times New Roman" w:hAnsi="Times New Roman" w:cs="Times New Roman"/>
            <w:color w:val="000000"/>
          </w:rPr>
          <w:delText>Insufficient</w:delText>
        </w:r>
        <w:r w:rsidR="00DC5813" w:rsidDel="009D615F">
          <w:rPr>
            <w:rFonts w:ascii="Times New Roman" w:hAnsi="Times New Roman" w:cs="Times New Roman"/>
            <w:color w:val="000000"/>
          </w:rPr>
          <w:delText xml:space="preserve"> data w</w:delText>
        </w:r>
        <w:r w:rsidR="003A5D31" w:rsidDel="009D615F">
          <w:rPr>
            <w:rFonts w:ascii="Times New Roman" w:hAnsi="Times New Roman" w:cs="Times New Roman"/>
            <w:color w:val="000000"/>
          </w:rPr>
          <w:delText>ere</w:delText>
        </w:r>
        <w:r w:rsidR="00DC5813" w:rsidDel="009D615F">
          <w:rPr>
            <w:rFonts w:ascii="Times New Roman" w:hAnsi="Times New Roman" w:cs="Times New Roman"/>
            <w:color w:val="000000"/>
          </w:rPr>
          <w:delText xml:space="preserve"> present </w:delText>
        </w:r>
        <w:r w:rsidR="00D02DBF" w:rsidDel="009D615F">
          <w:rPr>
            <w:rFonts w:ascii="Times New Roman" w:hAnsi="Times New Roman" w:cs="Times New Roman"/>
            <w:color w:val="000000"/>
          </w:rPr>
          <w:delText>for the population 10 and 14 comparison.</w:delText>
        </w:r>
      </w:del>
    </w:p>
    <w:tbl>
      <w:tblPr>
        <w:tblpPr w:leftFromText="180" w:rightFromText="180" w:vertAnchor="text" w:horzAnchor="page" w:tblpX="545" w:tblpY="92"/>
        <w:tblW w:w="11344" w:type="dxa"/>
        <w:tblLayout w:type="fixed"/>
        <w:tblLook w:val="04A0" w:firstRow="1" w:lastRow="0" w:firstColumn="1" w:lastColumn="0" w:noHBand="0" w:noVBand="1"/>
      </w:tblPr>
      <w:tblGrid>
        <w:gridCol w:w="416"/>
        <w:gridCol w:w="848"/>
        <w:gridCol w:w="810"/>
        <w:gridCol w:w="900"/>
        <w:gridCol w:w="900"/>
        <w:gridCol w:w="766"/>
        <w:gridCol w:w="766"/>
        <w:gridCol w:w="808"/>
        <w:gridCol w:w="810"/>
        <w:gridCol w:w="766"/>
        <w:gridCol w:w="854"/>
        <w:gridCol w:w="900"/>
        <w:gridCol w:w="900"/>
        <w:gridCol w:w="900"/>
      </w:tblGrid>
      <w:tr w:rsidR="000A2DBD" w:rsidRPr="007D412A" w:rsidDel="009D615F" w14:paraId="57301D06" w14:textId="4F241CE9" w:rsidTr="000A2DBD">
        <w:trPr>
          <w:trHeight w:val="340"/>
          <w:del w:id="966" w:author="Hemstrom, William Beryl [2]" w:date="2023-05-09T13:38:00Z"/>
        </w:trPr>
        <w:tc>
          <w:tcPr>
            <w:tcW w:w="416" w:type="dxa"/>
            <w:tcBorders>
              <w:top w:val="nil"/>
              <w:left w:val="nil"/>
              <w:bottom w:val="nil"/>
              <w:right w:val="nil"/>
            </w:tcBorders>
            <w:shd w:val="clear" w:color="auto" w:fill="auto"/>
            <w:noWrap/>
            <w:vAlign w:val="bottom"/>
            <w:hideMark/>
          </w:tcPr>
          <w:p w14:paraId="6AF5D93C" w14:textId="415C3243" w:rsidR="007D412A" w:rsidRPr="000A2DBD" w:rsidDel="009D615F" w:rsidRDefault="007D412A" w:rsidP="009D615F">
            <w:pPr>
              <w:spacing w:line="480" w:lineRule="auto"/>
              <w:rPr>
                <w:del w:id="967" w:author="Hemstrom, William Beryl [2]" w:date="2023-05-09T13:38:00Z"/>
                <w:rFonts w:ascii="Times New Roman" w:hAnsi="Times New Roman" w:cs="Times New Roman"/>
                <w:sz w:val="20"/>
                <w:szCs w:val="20"/>
              </w:rPr>
              <w:pPrChange w:id="968" w:author="Hemstrom, William Beryl [2]" w:date="2023-05-09T13:38:00Z">
                <w:pPr>
                  <w:framePr w:hSpace="180" w:wrap="around" w:vAnchor="text" w:hAnchor="page" w:x="545" w:y="92"/>
                </w:pPr>
              </w:pPrChange>
            </w:pPr>
          </w:p>
        </w:tc>
        <w:tc>
          <w:tcPr>
            <w:tcW w:w="848" w:type="dxa"/>
            <w:tcBorders>
              <w:top w:val="nil"/>
              <w:left w:val="nil"/>
              <w:bottom w:val="nil"/>
              <w:right w:val="nil"/>
            </w:tcBorders>
            <w:shd w:val="clear" w:color="000000" w:fill="D9E1F2"/>
            <w:noWrap/>
            <w:vAlign w:val="bottom"/>
            <w:hideMark/>
          </w:tcPr>
          <w:p w14:paraId="749BC61C" w14:textId="0592EE87" w:rsidR="007D412A" w:rsidRPr="000A2DBD" w:rsidDel="009D615F" w:rsidRDefault="007D412A" w:rsidP="009D615F">
            <w:pPr>
              <w:spacing w:line="480" w:lineRule="auto"/>
              <w:rPr>
                <w:del w:id="969" w:author="Hemstrom, William Beryl [2]" w:date="2023-05-09T13:38:00Z"/>
                <w:rFonts w:ascii="Times New Roman" w:eastAsia="Times New Roman" w:hAnsi="Times New Roman" w:cs="Times New Roman"/>
                <w:color w:val="000000"/>
                <w:sz w:val="20"/>
                <w:szCs w:val="20"/>
              </w:rPr>
              <w:pPrChange w:id="970" w:author="Hemstrom, William Beryl [2]" w:date="2023-05-09T13:38:00Z">
                <w:pPr>
                  <w:framePr w:hSpace="180" w:wrap="around" w:vAnchor="text" w:hAnchor="page" w:x="545" w:y="92"/>
                  <w:jc w:val="center"/>
                </w:pPr>
              </w:pPrChange>
            </w:pPr>
            <w:del w:id="971" w:author="Hemstrom, William Beryl [2]" w:date="2023-05-09T13:38:00Z">
              <w:r w:rsidRPr="000A2DBD" w:rsidDel="009D615F">
                <w:rPr>
                  <w:rFonts w:ascii="Times New Roman" w:eastAsia="Times New Roman" w:hAnsi="Times New Roman" w:cs="Times New Roman"/>
                  <w:color w:val="000000"/>
                  <w:sz w:val="20"/>
                  <w:szCs w:val="20"/>
                </w:rPr>
                <w:delText>2</w:delText>
              </w:r>
            </w:del>
          </w:p>
        </w:tc>
        <w:tc>
          <w:tcPr>
            <w:tcW w:w="810" w:type="dxa"/>
            <w:tcBorders>
              <w:top w:val="nil"/>
              <w:left w:val="nil"/>
              <w:bottom w:val="nil"/>
              <w:right w:val="nil"/>
            </w:tcBorders>
            <w:shd w:val="clear" w:color="000000" w:fill="D9E1F2"/>
            <w:noWrap/>
            <w:vAlign w:val="bottom"/>
            <w:hideMark/>
          </w:tcPr>
          <w:p w14:paraId="170C25EC" w14:textId="477DBCF8" w:rsidR="007D412A" w:rsidRPr="000A2DBD" w:rsidDel="009D615F" w:rsidRDefault="007D412A" w:rsidP="009D615F">
            <w:pPr>
              <w:spacing w:line="480" w:lineRule="auto"/>
              <w:rPr>
                <w:del w:id="972" w:author="Hemstrom, William Beryl [2]" w:date="2023-05-09T13:38:00Z"/>
                <w:rFonts w:ascii="Times New Roman" w:eastAsia="Times New Roman" w:hAnsi="Times New Roman" w:cs="Times New Roman"/>
                <w:color w:val="000000"/>
                <w:sz w:val="20"/>
                <w:szCs w:val="20"/>
              </w:rPr>
              <w:pPrChange w:id="973" w:author="Hemstrom, William Beryl [2]" w:date="2023-05-09T13:38:00Z">
                <w:pPr>
                  <w:framePr w:hSpace="180" w:wrap="around" w:vAnchor="text" w:hAnchor="page" w:x="545" w:y="92"/>
                  <w:jc w:val="center"/>
                </w:pPr>
              </w:pPrChange>
            </w:pPr>
            <w:del w:id="974" w:author="Hemstrom, William Beryl [2]" w:date="2023-05-09T13:38:00Z">
              <w:r w:rsidRPr="000A2DBD" w:rsidDel="009D615F">
                <w:rPr>
                  <w:rFonts w:ascii="Times New Roman" w:eastAsia="Times New Roman" w:hAnsi="Times New Roman" w:cs="Times New Roman"/>
                  <w:color w:val="000000"/>
                  <w:sz w:val="20"/>
                  <w:szCs w:val="20"/>
                </w:rPr>
                <w:delText>11</w:delText>
              </w:r>
            </w:del>
          </w:p>
        </w:tc>
        <w:tc>
          <w:tcPr>
            <w:tcW w:w="900" w:type="dxa"/>
            <w:tcBorders>
              <w:top w:val="nil"/>
              <w:left w:val="nil"/>
              <w:bottom w:val="nil"/>
              <w:right w:val="nil"/>
            </w:tcBorders>
            <w:shd w:val="clear" w:color="000000" w:fill="D9E1F2"/>
            <w:noWrap/>
            <w:vAlign w:val="bottom"/>
            <w:hideMark/>
          </w:tcPr>
          <w:p w14:paraId="48178B0D" w14:textId="218EDE4B" w:rsidR="007D412A" w:rsidRPr="000A2DBD" w:rsidDel="009D615F" w:rsidRDefault="007D412A" w:rsidP="009D615F">
            <w:pPr>
              <w:spacing w:line="480" w:lineRule="auto"/>
              <w:rPr>
                <w:del w:id="975" w:author="Hemstrom, William Beryl [2]" w:date="2023-05-09T13:38:00Z"/>
                <w:rFonts w:ascii="Times New Roman" w:eastAsia="Times New Roman" w:hAnsi="Times New Roman" w:cs="Times New Roman"/>
                <w:color w:val="000000"/>
                <w:sz w:val="20"/>
                <w:szCs w:val="20"/>
              </w:rPr>
              <w:pPrChange w:id="976" w:author="Hemstrom, William Beryl [2]" w:date="2023-05-09T13:38:00Z">
                <w:pPr>
                  <w:framePr w:hSpace="180" w:wrap="around" w:vAnchor="text" w:hAnchor="page" w:x="545" w:y="92"/>
                  <w:jc w:val="center"/>
                </w:pPr>
              </w:pPrChange>
            </w:pPr>
            <w:del w:id="977" w:author="Hemstrom, William Beryl [2]" w:date="2023-05-09T13:38:00Z">
              <w:r w:rsidRPr="000A2DBD" w:rsidDel="009D615F">
                <w:rPr>
                  <w:rFonts w:ascii="Times New Roman" w:eastAsia="Times New Roman" w:hAnsi="Times New Roman" w:cs="Times New Roman"/>
                  <w:color w:val="000000"/>
                  <w:sz w:val="20"/>
                  <w:szCs w:val="20"/>
                </w:rPr>
                <w:delText>12</w:delText>
              </w:r>
            </w:del>
          </w:p>
        </w:tc>
        <w:tc>
          <w:tcPr>
            <w:tcW w:w="900" w:type="dxa"/>
            <w:tcBorders>
              <w:top w:val="nil"/>
              <w:left w:val="nil"/>
              <w:bottom w:val="nil"/>
              <w:right w:val="nil"/>
            </w:tcBorders>
            <w:shd w:val="clear" w:color="000000" w:fill="D9E1F2"/>
            <w:noWrap/>
            <w:vAlign w:val="bottom"/>
            <w:hideMark/>
          </w:tcPr>
          <w:p w14:paraId="4A3E5407" w14:textId="773C357A" w:rsidR="007D412A" w:rsidRPr="000A2DBD" w:rsidDel="009D615F" w:rsidRDefault="007D412A" w:rsidP="009D615F">
            <w:pPr>
              <w:spacing w:line="480" w:lineRule="auto"/>
              <w:rPr>
                <w:del w:id="978" w:author="Hemstrom, William Beryl [2]" w:date="2023-05-09T13:38:00Z"/>
                <w:rFonts w:ascii="Times New Roman" w:eastAsia="Times New Roman" w:hAnsi="Times New Roman" w:cs="Times New Roman"/>
                <w:color w:val="000000"/>
                <w:sz w:val="20"/>
                <w:szCs w:val="20"/>
              </w:rPr>
              <w:pPrChange w:id="979" w:author="Hemstrom, William Beryl [2]" w:date="2023-05-09T13:38:00Z">
                <w:pPr>
                  <w:framePr w:hSpace="180" w:wrap="around" w:vAnchor="text" w:hAnchor="page" w:x="545" w:y="92"/>
                  <w:jc w:val="center"/>
                </w:pPr>
              </w:pPrChange>
            </w:pPr>
            <w:del w:id="980" w:author="Hemstrom, William Beryl [2]" w:date="2023-05-09T13:38:00Z">
              <w:r w:rsidRPr="000A2DBD" w:rsidDel="009D615F">
                <w:rPr>
                  <w:rFonts w:ascii="Times New Roman" w:eastAsia="Times New Roman" w:hAnsi="Times New Roman" w:cs="Times New Roman"/>
                  <w:color w:val="000000"/>
                  <w:sz w:val="20"/>
                  <w:szCs w:val="20"/>
                </w:rPr>
                <w:delText>13</w:delText>
              </w:r>
            </w:del>
          </w:p>
        </w:tc>
        <w:tc>
          <w:tcPr>
            <w:tcW w:w="766" w:type="dxa"/>
            <w:tcBorders>
              <w:top w:val="nil"/>
              <w:left w:val="nil"/>
              <w:bottom w:val="nil"/>
              <w:right w:val="nil"/>
            </w:tcBorders>
            <w:shd w:val="clear" w:color="000000" w:fill="FCE4D6"/>
            <w:noWrap/>
            <w:vAlign w:val="bottom"/>
            <w:hideMark/>
          </w:tcPr>
          <w:p w14:paraId="542A765F" w14:textId="35DCBF3E" w:rsidR="007D412A" w:rsidRPr="000A2DBD" w:rsidDel="009D615F" w:rsidRDefault="007D412A" w:rsidP="009D615F">
            <w:pPr>
              <w:spacing w:line="480" w:lineRule="auto"/>
              <w:rPr>
                <w:del w:id="981" w:author="Hemstrom, William Beryl [2]" w:date="2023-05-09T13:38:00Z"/>
                <w:rFonts w:ascii="Times New Roman" w:eastAsia="Times New Roman" w:hAnsi="Times New Roman" w:cs="Times New Roman"/>
                <w:color w:val="000000"/>
                <w:sz w:val="20"/>
                <w:szCs w:val="20"/>
              </w:rPr>
              <w:pPrChange w:id="982" w:author="Hemstrom, William Beryl [2]" w:date="2023-05-09T13:38:00Z">
                <w:pPr>
                  <w:framePr w:hSpace="180" w:wrap="around" w:vAnchor="text" w:hAnchor="page" w:x="545" w:y="92"/>
                  <w:jc w:val="center"/>
                </w:pPr>
              </w:pPrChange>
            </w:pPr>
            <w:del w:id="983" w:author="Hemstrom, William Beryl [2]" w:date="2023-05-09T13:38:00Z">
              <w:r w:rsidRPr="000A2DBD" w:rsidDel="009D615F">
                <w:rPr>
                  <w:rFonts w:ascii="Times New Roman" w:eastAsia="Times New Roman" w:hAnsi="Times New Roman" w:cs="Times New Roman"/>
                  <w:color w:val="000000"/>
                  <w:sz w:val="20"/>
                  <w:szCs w:val="20"/>
                </w:rPr>
                <w:delText>3</w:delText>
              </w:r>
            </w:del>
          </w:p>
        </w:tc>
        <w:tc>
          <w:tcPr>
            <w:tcW w:w="766" w:type="dxa"/>
            <w:tcBorders>
              <w:top w:val="nil"/>
              <w:left w:val="nil"/>
              <w:bottom w:val="nil"/>
              <w:right w:val="nil"/>
            </w:tcBorders>
            <w:shd w:val="clear" w:color="000000" w:fill="FCE4D6"/>
            <w:noWrap/>
            <w:vAlign w:val="bottom"/>
            <w:hideMark/>
          </w:tcPr>
          <w:p w14:paraId="7C0BEE94" w14:textId="7FECAB4A" w:rsidR="007D412A" w:rsidRPr="000A2DBD" w:rsidDel="009D615F" w:rsidRDefault="007D412A" w:rsidP="009D615F">
            <w:pPr>
              <w:spacing w:line="480" w:lineRule="auto"/>
              <w:rPr>
                <w:del w:id="984" w:author="Hemstrom, William Beryl [2]" w:date="2023-05-09T13:38:00Z"/>
                <w:rFonts w:ascii="Times New Roman" w:eastAsia="Times New Roman" w:hAnsi="Times New Roman" w:cs="Times New Roman"/>
                <w:color w:val="000000"/>
                <w:sz w:val="20"/>
                <w:szCs w:val="20"/>
              </w:rPr>
              <w:pPrChange w:id="985" w:author="Hemstrom, William Beryl [2]" w:date="2023-05-09T13:38:00Z">
                <w:pPr>
                  <w:framePr w:hSpace="180" w:wrap="around" w:vAnchor="text" w:hAnchor="page" w:x="545" w:y="92"/>
                  <w:jc w:val="center"/>
                </w:pPr>
              </w:pPrChange>
            </w:pPr>
            <w:del w:id="986" w:author="Hemstrom, William Beryl [2]" w:date="2023-05-09T13:38:00Z">
              <w:r w:rsidRPr="000A2DBD" w:rsidDel="009D615F">
                <w:rPr>
                  <w:rFonts w:ascii="Times New Roman" w:eastAsia="Times New Roman" w:hAnsi="Times New Roman" w:cs="Times New Roman"/>
                  <w:color w:val="000000"/>
                  <w:sz w:val="20"/>
                  <w:szCs w:val="20"/>
                </w:rPr>
                <w:delText>4</w:delText>
              </w:r>
            </w:del>
          </w:p>
        </w:tc>
        <w:tc>
          <w:tcPr>
            <w:tcW w:w="808" w:type="dxa"/>
            <w:tcBorders>
              <w:top w:val="nil"/>
              <w:left w:val="nil"/>
              <w:bottom w:val="nil"/>
              <w:right w:val="nil"/>
            </w:tcBorders>
            <w:shd w:val="clear" w:color="000000" w:fill="FCE4D6"/>
            <w:noWrap/>
            <w:vAlign w:val="bottom"/>
            <w:hideMark/>
          </w:tcPr>
          <w:p w14:paraId="70CC9C53" w14:textId="466E3A30" w:rsidR="007D412A" w:rsidRPr="000A2DBD" w:rsidDel="009D615F" w:rsidRDefault="007D412A" w:rsidP="009D615F">
            <w:pPr>
              <w:spacing w:line="480" w:lineRule="auto"/>
              <w:rPr>
                <w:del w:id="987" w:author="Hemstrom, William Beryl [2]" w:date="2023-05-09T13:38:00Z"/>
                <w:rFonts w:ascii="Times New Roman" w:eastAsia="Times New Roman" w:hAnsi="Times New Roman" w:cs="Times New Roman"/>
                <w:color w:val="000000"/>
                <w:sz w:val="20"/>
                <w:szCs w:val="20"/>
              </w:rPr>
              <w:pPrChange w:id="988" w:author="Hemstrom, William Beryl [2]" w:date="2023-05-09T13:38:00Z">
                <w:pPr>
                  <w:framePr w:hSpace="180" w:wrap="around" w:vAnchor="text" w:hAnchor="page" w:x="545" w:y="92"/>
                  <w:jc w:val="center"/>
                </w:pPr>
              </w:pPrChange>
            </w:pPr>
            <w:del w:id="989" w:author="Hemstrom, William Beryl [2]" w:date="2023-05-09T13:38:00Z">
              <w:r w:rsidRPr="000A2DBD" w:rsidDel="009D615F">
                <w:rPr>
                  <w:rFonts w:ascii="Times New Roman" w:eastAsia="Times New Roman" w:hAnsi="Times New Roman" w:cs="Times New Roman"/>
                  <w:color w:val="000000"/>
                  <w:sz w:val="20"/>
                  <w:szCs w:val="20"/>
                </w:rPr>
                <w:delText>5</w:delText>
              </w:r>
            </w:del>
          </w:p>
        </w:tc>
        <w:tc>
          <w:tcPr>
            <w:tcW w:w="810" w:type="dxa"/>
            <w:tcBorders>
              <w:top w:val="nil"/>
              <w:left w:val="nil"/>
              <w:bottom w:val="nil"/>
              <w:right w:val="nil"/>
            </w:tcBorders>
            <w:shd w:val="clear" w:color="000000" w:fill="FCE4D6"/>
            <w:noWrap/>
            <w:vAlign w:val="bottom"/>
            <w:hideMark/>
          </w:tcPr>
          <w:p w14:paraId="74960007" w14:textId="5DAFA65A" w:rsidR="007D412A" w:rsidRPr="000A2DBD" w:rsidDel="009D615F" w:rsidRDefault="007D412A" w:rsidP="009D615F">
            <w:pPr>
              <w:spacing w:line="480" w:lineRule="auto"/>
              <w:rPr>
                <w:del w:id="990" w:author="Hemstrom, William Beryl [2]" w:date="2023-05-09T13:38:00Z"/>
                <w:rFonts w:ascii="Times New Roman" w:eastAsia="Times New Roman" w:hAnsi="Times New Roman" w:cs="Times New Roman"/>
                <w:color w:val="000000"/>
                <w:sz w:val="20"/>
                <w:szCs w:val="20"/>
              </w:rPr>
              <w:pPrChange w:id="991" w:author="Hemstrom, William Beryl [2]" w:date="2023-05-09T13:38:00Z">
                <w:pPr>
                  <w:framePr w:hSpace="180" w:wrap="around" w:vAnchor="text" w:hAnchor="page" w:x="545" w:y="92"/>
                  <w:jc w:val="center"/>
                </w:pPr>
              </w:pPrChange>
            </w:pPr>
            <w:del w:id="992" w:author="Hemstrom, William Beryl [2]" w:date="2023-05-09T13:38:00Z">
              <w:r w:rsidRPr="000A2DBD" w:rsidDel="009D615F">
                <w:rPr>
                  <w:rFonts w:ascii="Times New Roman" w:eastAsia="Times New Roman" w:hAnsi="Times New Roman" w:cs="Times New Roman"/>
                  <w:color w:val="000000"/>
                  <w:sz w:val="20"/>
                  <w:szCs w:val="20"/>
                </w:rPr>
                <w:delText>6</w:delText>
              </w:r>
            </w:del>
          </w:p>
        </w:tc>
        <w:tc>
          <w:tcPr>
            <w:tcW w:w="766" w:type="dxa"/>
            <w:tcBorders>
              <w:top w:val="nil"/>
              <w:left w:val="nil"/>
              <w:bottom w:val="nil"/>
              <w:right w:val="nil"/>
            </w:tcBorders>
            <w:shd w:val="clear" w:color="000000" w:fill="FCE4D6"/>
            <w:noWrap/>
            <w:vAlign w:val="bottom"/>
            <w:hideMark/>
          </w:tcPr>
          <w:p w14:paraId="398C11B1" w14:textId="760A299D" w:rsidR="007D412A" w:rsidRPr="000A2DBD" w:rsidDel="009D615F" w:rsidRDefault="007D412A" w:rsidP="009D615F">
            <w:pPr>
              <w:spacing w:line="480" w:lineRule="auto"/>
              <w:rPr>
                <w:del w:id="993" w:author="Hemstrom, William Beryl [2]" w:date="2023-05-09T13:38:00Z"/>
                <w:rFonts w:ascii="Times New Roman" w:eastAsia="Times New Roman" w:hAnsi="Times New Roman" w:cs="Times New Roman"/>
                <w:color w:val="000000"/>
                <w:sz w:val="20"/>
                <w:szCs w:val="20"/>
              </w:rPr>
              <w:pPrChange w:id="994" w:author="Hemstrom, William Beryl [2]" w:date="2023-05-09T13:38:00Z">
                <w:pPr>
                  <w:framePr w:hSpace="180" w:wrap="around" w:vAnchor="text" w:hAnchor="page" w:x="545" w:y="92"/>
                  <w:jc w:val="center"/>
                </w:pPr>
              </w:pPrChange>
            </w:pPr>
            <w:del w:id="995" w:author="Hemstrom, William Beryl [2]" w:date="2023-05-09T13:38:00Z">
              <w:r w:rsidRPr="000A2DBD" w:rsidDel="009D615F">
                <w:rPr>
                  <w:rFonts w:ascii="Times New Roman" w:eastAsia="Times New Roman" w:hAnsi="Times New Roman" w:cs="Times New Roman"/>
                  <w:color w:val="000000"/>
                  <w:sz w:val="20"/>
                  <w:szCs w:val="20"/>
                </w:rPr>
                <w:delText>7</w:delText>
              </w:r>
            </w:del>
          </w:p>
        </w:tc>
        <w:tc>
          <w:tcPr>
            <w:tcW w:w="854" w:type="dxa"/>
            <w:tcBorders>
              <w:top w:val="nil"/>
              <w:left w:val="nil"/>
              <w:bottom w:val="nil"/>
              <w:right w:val="nil"/>
            </w:tcBorders>
            <w:shd w:val="clear" w:color="000000" w:fill="FFF2CC"/>
            <w:noWrap/>
            <w:vAlign w:val="bottom"/>
            <w:hideMark/>
          </w:tcPr>
          <w:p w14:paraId="4D8F8499" w14:textId="29FA4298" w:rsidR="007D412A" w:rsidRPr="000A2DBD" w:rsidDel="009D615F" w:rsidRDefault="007D412A" w:rsidP="009D615F">
            <w:pPr>
              <w:spacing w:line="480" w:lineRule="auto"/>
              <w:rPr>
                <w:del w:id="996" w:author="Hemstrom, William Beryl [2]" w:date="2023-05-09T13:38:00Z"/>
                <w:rFonts w:ascii="Times New Roman" w:eastAsia="Times New Roman" w:hAnsi="Times New Roman" w:cs="Times New Roman"/>
                <w:color w:val="000000"/>
                <w:sz w:val="20"/>
                <w:szCs w:val="20"/>
              </w:rPr>
              <w:pPrChange w:id="997" w:author="Hemstrom, William Beryl [2]" w:date="2023-05-09T13:38:00Z">
                <w:pPr>
                  <w:framePr w:hSpace="180" w:wrap="around" w:vAnchor="text" w:hAnchor="page" w:x="545" w:y="92"/>
                  <w:jc w:val="center"/>
                </w:pPr>
              </w:pPrChange>
            </w:pPr>
            <w:del w:id="998" w:author="Hemstrom, William Beryl [2]" w:date="2023-05-09T13:38:00Z">
              <w:r w:rsidRPr="000A2DBD" w:rsidDel="009D615F">
                <w:rPr>
                  <w:rFonts w:ascii="Times New Roman" w:eastAsia="Times New Roman" w:hAnsi="Times New Roman" w:cs="Times New Roman"/>
                  <w:color w:val="000000"/>
                  <w:sz w:val="20"/>
                  <w:szCs w:val="20"/>
                </w:rPr>
                <w:delText>8</w:delText>
              </w:r>
            </w:del>
          </w:p>
        </w:tc>
        <w:tc>
          <w:tcPr>
            <w:tcW w:w="900" w:type="dxa"/>
            <w:tcBorders>
              <w:top w:val="nil"/>
              <w:left w:val="nil"/>
              <w:bottom w:val="nil"/>
              <w:right w:val="nil"/>
            </w:tcBorders>
            <w:shd w:val="clear" w:color="000000" w:fill="FFF2CC"/>
            <w:noWrap/>
            <w:vAlign w:val="bottom"/>
            <w:hideMark/>
          </w:tcPr>
          <w:p w14:paraId="15DEBE7F" w14:textId="34A5FC93" w:rsidR="007D412A" w:rsidRPr="000A2DBD" w:rsidDel="009D615F" w:rsidRDefault="007D412A" w:rsidP="009D615F">
            <w:pPr>
              <w:spacing w:line="480" w:lineRule="auto"/>
              <w:rPr>
                <w:del w:id="999" w:author="Hemstrom, William Beryl [2]" w:date="2023-05-09T13:38:00Z"/>
                <w:rFonts w:ascii="Times New Roman" w:eastAsia="Times New Roman" w:hAnsi="Times New Roman" w:cs="Times New Roman"/>
                <w:color w:val="000000"/>
                <w:sz w:val="20"/>
                <w:szCs w:val="20"/>
              </w:rPr>
              <w:pPrChange w:id="1000" w:author="Hemstrom, William Beryl [2]" w:date="2023-05-09T13:38:00Z">
                <w:pPr>
                  <w:framePr w:hSpace="180" w:wrap="around" w:vAnchor="text" w:hAnchor="page" w:x="545" w:y="92"/>
                  <w:jc w:val="center"/>
                </w:pPr>
              </w:pPrChange>
            </w:pPr>
            <w:del w:id="1001" w:author="Hemstrom, William Beryl [2]" w:date="2023-05-09T13:38:00Z">
              <w:r w:rsidRPr="000A2DBD" w:rsidDel="009D615F">
                <w:rPr>
                  <w:rFonts w:ascii="Times New Roman" w:eastAsia="Times New Roman" w:hAnsi="Times New Roman" w:cs="Times New Roman"/>
                  <w:color w:val="000000"/>
                  <w:sz w:val="20"/>
                  <w:szCs w:val="20"/>
                </w:rPr>
                <w:delText>9</w:delText>
              </w:r>
            </w:del>
          </w:p>
        </w:tc>
        <w:tc>
          <w:tcPr>
            <w:tcW w:w="900" w:type="dxa"/>
            <w:tcBorders>
              <w:top w:val="nil"/>
              <w:left w:val="nil"/>
              <w:bottom w:val="nil"/>
              <w:right w:val="nil"/>
            </w:tcBorders>
            <w:shd w:val="clear" w:color="000000" w:fill="FFF2CC"/>
            <w:noWrap/>
            <w:vAlign w:val="bottom"/>
            <w:hideMark/>
          </w:tcPr>
          <w:p w14:paraId="1D3ECA9B" w14:textId="075919CA" w:rsidR="007D412A" w:rsidRPr="000A2DBD" w:rsidDel="009D615F" w:rsidRDefault="007D412A" w:rsidP="009D615F">
            <w:pPr>
              <w:spacing w:line="480" w:lineRule="auto"/>
              <w:rPr>
                <w:del w:id="1002" w:author="Hemstrom, William Beryl [2]" w:date="2023-05-09T13:38:00Z"/>
                <w:rFonts w:ascii="Times New Roman" w:eastAsia="Times New Roman" w:hAnsi="Times New Roman" w:cs="Times New Roman"/>
                <w:color w:val="000000"/>
                <w:sz w:val="20"/>
                <w:szCs w:val="20"/>
              </w:rPr>
              <w:pPrChange w:id="1003" w:author="Hemstrom, William Beryl [2]" w:date="2023-05-09T13:38:00Z">
                <w:pPr>
                  <w:framePr w:hSpace="180" w:wrap="around" w:vAnchor="text" w:hAnchor="page" w:x="545" w:y="92"/>
                  <w:jc w:val="center"/>
                </w:pPr>
              </w:pPrChange>
            </w:pPr>
            <w:del w:id="1004" w:author="Hemstrom, William Beryl [2]" w:date="2023-05-09T13:38:00Z">
              <w:r w:rsidRPr="000A2DBD" w:rsidDel="009D615F">
                <w:rPr>
                  <w:rFonts w:ascii="Times New Roman" w:eastAsia="Times New Roman" w:hAnsi="Times New Roman" w:cs="Times New Roman"/>
                  <w:color w:val="000000"/>
                  <w:sz w:val="20"/>
                  <w:szCs w:val="20"/>
                </w:rPr>
                <w:delText>10</w:delText>
              </w:r>
            </w:del>
          </w:p>
        </w:tc>
        <w:tc>
          <w:tcPr>
            <w:tcW w:w="900" w:type="dxa"/>
            <w:tcBorders>
              <w:top w:val="nil"/>
              <w:left w:val="nil"/>
              <w:bottom w:val="nil"/>
              <w:right w:val="nil"/>
            </w:tcBorders>
            <w:shd w:val="clear" w:color="000000" w:fill="E2EFDA"/>
            <w:noWrap/>
            <w:vAlign w:val="bottom"/>
            <w:hideMark/>
          </w:tcPr>
          <w:p w14:paraId="0CEF6631" w14:textId="0F3714C2" w:rsidR="007D412A" w:rsidRPr="000A2DBD" w:rsidDel="009D615F" w:rsidRDefault="007D412A" w:rsidP="009D615F">
            <w:pPr>
              <w:spacing w:line="480" w:lineRule="auto"/>
              <w:rPr>
                <w:del w:id="1005" w:author="Hemstrom, William Beryl [2]" w:date="2023-05-09T13:38:00Z"/>
                <w:rFonts w:ascii="Times New Roman" w:eastAsia="Times New Roman" w:hAnsi="Times New Roman" w:cs="Times New Roman"/>
                <w:color w:val="000000"/>
                <w:sz w:val="20"/>
                <w:szCs w:val="20"/>
              </w:rPr>
              <w:pPrChange w:id="1006" w:author="Hemstrom, William Beryl [2]" w:date="2023-05-09T13:38:00Z">
                <w:pPr>
                  <w:framePr w:hSpace="180" w:wrap="around" w:vAnchor="text" w:hAnchor="page" w:x="545" w:y="92"/>
                  <w:jc w:val="center"/>
                </w:pPr>
              </w:pPrChange>
            </w:pPr>
            <w:del w:id="1007" w:author="Hemstrom, William Beryl [2]" w:date="2023-05-09T13:38:00Z">
              <w:r w:rsidRPr="000A2DBD" w:rsidDel="009D615F">
                <w:rPr>
                  <w:rFonts w:ascii="Times New Roman" w:eastAsia="Times New Roman" w:hAnsi="Times New Roman" w:cs="Times New Roman"/>
                  <w:color w:val="000000"/>
                  <w:sz w:val="20"/>
                  <w:szCs w:val="20"/>
                </w:rPr>
                <w:delText>14</w:delText>
              </w:r>
            </w:del>
          </w:p>
        </w:tc>
      </w:tr>
      <w:tr w:rsidR="000A2DBD" w:rsidRPr="007D412A" w:rsidDel="009D615F" w14:paraId="4009466F" w14:textId="6F5FABB2" w:rsidTr="000A2DBD">
        <w:trPr>
          <w:trHeight w:val="340"/>
          <w:del w:id="1008" w:author="Hemstrom, William Beryl [2]" w:date="2023-05-09T13:38:00Z"/>
        </w:trPr>
        <w:tc>
          <w:tcPr>
            <w:tcW w:w="416" w:type="dxa"/>
            <w:tcBorders>
              <w:top w:val="nil"/>
              <w:left w:val="nil"/>
              <w:bottom w:val="nil"/>
              <w:right w:val="nil"/>
            </w:tcBorders>
            <w:shd w:val="clear" w:color="000000" w:fill="D9E1F2"/>
            <w:noWrap/>
            <w:vAlign w:val="bottom"/>
            <w:hideMark/>
          </w:tcPr>
          <w:p w14:paraId="6BD643FF" w14:textId="43435703" w:rsidR="007D412A" w:rsidRPr="000A2DBD" w:rsidDel="009D615F" w:rsidRDefault="007D412A" w:rsidP="009D615F">
            <w:pPr>
              <w:spacing w:line="480" w:lineRule="auto"/>
              <w:rPr>
                <w:del w:id="1009" w:author="Hemstrom, William Beryl [2]" w:date="2023-05-09T13:38:00Z"/>
                <w:rFonts w:ascii="Times New Roman" w:eastAsia="Times New Roman" w:hAnsi="Times New Roman" w:cs="Times New Roman"/>
                <w:color w:val="000000"/>
                <w:sz w:val="20"/>
                <w:szCs w:val="20"/>
              </w:rPr>
              <w:pPrChange w:id="1010" w:author="Hemstrom, William Beryl [2]" w:date="2023-05-09T13:38:00Z">
                <w:pPr>
                  <w:framePr w:hSpace="180" w:wrap="around" w:vAnchor="text" w:hAnchor="page" w:x="545" w:y="92"/>
                  <w:jc w:val="right"/>
                </w:pPr>
              </w:pPrChange>
            </w:pPr>
            <w:del w:id="1011" w:author="Hemstrom, William Beryl [2]" w:date="2023-05-09T13:38:00Z">
              <w:r w:rsidRPr="000A2DBD" w:rsidDel="009D615F">
                <w:rPr>
                  <w:rFonts w:ascii="Times New Roman" w:eastAsia="Times New Roman" w:hAnsi="Times New Roman" w:cs="Times New Roman"/>
                  <w:color w:val="000000"/>
                  <w:sz w:val="20"/>
                  <w:szCs w:val="20"/>
                </w:rPr>
                <w:delText>1</w:delText>
              </w:r>
            </w:del>
          </w:p>
        </w:tc>
        <w:tc>
          <w:tcPr>
            <w:tcW w:w="848" w:type="dxa"/>
            <w:tcBorders>
              <w:top w:val="single" w:sz="8" w:space="0" w:color="auto"/>
              <w:left w:val="single" w:sz="8" w:space="0" w:color="auto"/>
              <w:bottom w:val="single" w:sz="8" w:space="0" w:color="auto"/>
              <w:right w:val="single" w:sz="8" w:space="0" w:color="auto"/>
            </w:tcBorders>
            <w:shd w:val="clear" w:color="000000" w:fill="20B756"/>
            <w:vAlign w:val="center"/>
            <w:hideMark/>
          </w:tcPr>
          <w:p w14:paraId="15FB7F28" w14:textId="5631209C" w:rsidR="007D412A" w:rsidRPr="000A2DBD" w:rsidDel="009D615F" w:rsidRDefault="007D412A" w:rsidP="009D615F">
            <w:pPr>
              <w:spacing w:line="480" w:lineRule="auto"/>
              <w:rPr>
                <w:del w:id="1012" w:author="Hemstrom, William Beryl [2]" w:date="2023-05-09T13:38:00Z"/>
                <w:rFonts w:ascii="Times New Roman" w:eastAsia="Times New Roman" w:hAnsi="Times New Roman" w:cs="Times New Roman"/>
                <w:color w:val="000000"/>
                <w:sz w:val="20"/>
                <w:szCs w:val="20"/>
              </w:rPr>
              <w:pPrChange w:id="1013" w:author="Hemstrom, William Beryl [2]" w:date="2023-05-09T13:38:00Z">
                <w:pPr>
                  <w:framePr w:hSpace="180" w:wrap="around" w:vAnchor="text" w:hAnchor="page" w:x="545" w:y="92"/>
                  <w:jc w:val="center"/>
                </w:pPr>
              </w:pPrChange>
            </w:pPr>
            <w:del w:id="1014" w:author="Hemstrom, William Beryl [2]" w:date="2023-05-09T13:38:00Z">
              <w:r w:rsidRPr="000A2DBD" w:rsidDel="009D615F">
                <w:rPr>
                  <w:rFonts w:ascii="Times New Roman" w:eastAsia="Times New Roman" w:hAnsi="Times New Roman" w:cs="Times New Roman"/>
                  <w:color w:val="000000"/>
                  <w:sz w:val="20"/>
                  <w:szCs w:val="20"/>
                </w:rPr>
                <w:delText>0.0119</w:delText>
              </w:r>
            </w:del>
          </w:p>
        </w:tc>
        <w:tc>
          <w:tcPr>
            <w:tcW w:w="810" w:type="dxa"/>
            <w:tcBorders>
              <w:top w:val="single" w:sz="8" w:space="0" w:color="auto"/>
              <w:left w:val="nil"/>
              <w:bottom w:val="single" w:sz="8" w:space="0" w:color="auto"/>
              <w:right w:val="single" w:sz="8" w:space="0" w:color="auto"/>
            </w:tcBorders>
            <w:shd w:val="clear" w:color="000000" w:fill="6EC966"/>
            <w:vAlign w:val="center"/>
            <w:hideMark/>
          </w:tcPr>
          <w:p w14:paraId="6C49DC33" w14:textId="29F4FB4E" w:rsidR="007D412A" w:rsidRPr="000A2DBD" w:rsidDel="009D615F" w:rsidRDefault="007D412A" w:rsidP="009D615F">
            <w:pPr>
              <w:spacing w:line="480" w:lineRule="auto"/>
              <w:rPr>
                <w:del w:id="1015" w:author="Hemstrom, William Beryl [2]" w:date="2023-05-09T13:38:00Z"/>
                <w:rFonts w:ascii="Times New Roman" w:eastAsia="Times New Roman" w:hAnsi="Times New Roman" w:cs="Times New Roman"/>
                <w:color w:val="000000"/>
                <w:sz w:val="20"/>
                <w:szCs w:val="20"/>
              </w:rPr>
              <w:pPrChange w:id="1016" w:author="Hemstrom, William Beryl [2]" w:date="2023-05-09T13:38:00Z">
                <w:pPr>
                  <w:framePr w:hSpace="180" w:wrap="around" w:vAnchor="text" w:hAnchor="page" w:x="545" w:y="92"/>
                  <w:jc w:val="center"/>
                </w:pPr>
              </w:pPrChange>
            </w:pPr>
            <w:del w:id="1017" w:author="Hemstrom, William Beryl [2]" w:date="2023-05-09T13:38:00Z">
              <w:r w:rsidRPr="000A2DBD" w:rsidDel="009D615F">
                <w:rPr>
                  <w:rFonts w:ascii="Times New Roman" w:eastAsia="Times New Roman" w:hAnsi="Times New Roman" w:cs="Times New Roman"/>
                  <w:color w:val="000000"/>
                  <w:sz w:val="20"/>
                  <w:szCs w:val="20"/>
                </w:rPr>
                <w:delText>0.0406</w:delText>
              </w:r>
            </w:del>
          </w:p>
        </w:tc>
        <w:tc>
          <w:tcPr>
            <w:tcW w:w="900" w:type="dxa"/>
            <w:tcBorders>
              <w:top w:val="single" w:sz="8" w:space="0" w:color="auto"/>
              <w:left w:val="nil"/>
              <w:bottom w:val="single" w:sz="8" w:space="0" w:color="auto"/>
              <w:right w:val="single" w:sz="8" w:space="0" w:color="auto"/>
            </w:tcBorders>
            <w:shd w:val="clear" w:color="000000" w:fill="FFC06C"/>
            <w:vAlign w:val="center"/>
            <w:hideMark/>
          </w:tcPr>
          <w:p w14:paraId="689172FB" w14:textId="2980F7C6" w:rsidR="007D412A" w:rsidRPr="000A2DBD" w:rsidDel="009D615F" w:rsidRDefault="007D412A" w:rsidP="009D615F">
            <w:pPr>
              <w:spacing w:line="480" w:lineRule="auto"/>
              <w:rPr>
                <w:del w:id="1018" w:author="Hemstrom, William Beryl [2]" w:date="2023-05-09T13:38:00Z"/>
                <w:rFonts w:ascii="Times New Roman" w:eastAsia="Times New Roman" w:hAnsi="Times New Roman" w:cs="Times New Roman"/>
                <w:color w:val="000000"/>
                <w:sz w:val="20"/>
                <w:szCs w:val="20"/>
              </w:rPr>
              <w:pPrChange w:id="1019" w:author="Hemstrom, William Beryl [2]" w:date="2023-05-09T13:38:00Z">
                <w:pPr>
                  <w:framePr w:hSpace="180" w:wrap="around" w:vAnchor="text" w:hAnchor="page" w:x="545" w:y="92"/>
                  <w:jc w:val="center"/>
                </w:pPr>
              </w:pPrChange>
            </w:pPr>
            <w:del w:id="1020" w:author="Hemstrom, William Beryl [2]" w:date="2023-05-09T13:38:00Z">
              <w:r w:rsidRPr="000A2DBD" w:rsidDel="009D615F">
                <w:rPr>
                  <w:rFonts w:ascii="Times New Roman" w:eastAsia="Times New Roman" w:hAnsi="Times New Roman" w:cs="Times New Roman"/>
                  <w:color w:val="000000"/>
                  <w:sz w:val="20"/>
                  <w:szCs w:val="20"/>
                </w:rPr>
                <w:delText>0.1644</w:delText>
              </w:r>
            </w:del>
          </w:p>
        </w:tc>
        <w:tc>
          <w:tcPr>
            <w:tcW w:w="900" w:type="dxa"/>
            <w:tcBorders>
              <w:top w:val="single" w:sz="8" w:space="0" w:color="auto"/>
              <w:left w:val="nil"/>
              <w:bottom w:val="single" w:sz="8" w:space="0" w:color="auto"/>
              <w:right w:val="single" w:sz="8" w:space="0" w:color="auto"/>
            </w:tcBorders>
            <w:shd w:val="clear" w:color="000000" w:fill="00B050"/>
            <w:vAlign w:val="center"/>
            <w:hideMark/>
          </w:tcPr>
          <w:p w14:paraId="2EF4FB19" w14:textId="5C769414" w:rsidR="007D412A" w:rsidRPr="000A2DBD" w:rsidDel="009D615F" w:rsidRDefault="007D412A" w:rsidP="009D615F">
            <w:pPr>
              <w:spacing w:line="480" w:lineRule="auto"/>
              <w:rPr>
                <w:del w:id="1021" w:author="Hemstrom, William Beryl [2]" w:date="2023-05-09T13:38:00Z"/>
                <w:rFonts w:ascii="Times New Roman" w:eastAsia="Times New Roman" w:hAnsi="Times New Roman" w:cs="Times New Roman"/>
                <w:color w:val="000000"/>
                <w:sz w:val="20"/>
                <w:szCs w:val="20"/>
              </w:rPr>
              <w:pPrChange w:id="1022" w:author="Hemstrom, William Beryl [2]" w:date="2023-05-09T13:38:00Z">
                <w:pPr>
                  <w:framePr w:hSpace="180" w:wrap="around" w:vAnchor="text" w:hAnchor="page" w:x="545" w:y="92"/>
                  <w:jc w:val="center"/>
                </w:pPr>
              </w:pPrChange>
            </w:pPr>
            <w:del w:id="1023" w:author="Hemstrom, William Beryl [2]" w:date="2023-05-09T13:38:00Z">
              <w:r w:rsidRPr="000A2DBD" w:rsidDel="009D615F">
                <w:rPr>
                  <w:rFonts w:ascii="Times New Roman" w:eastAsia="Times New Roman" w:hAnsi="Times New Roman" w:cs="Times New Roman"/>
                  <w:color w:val="000000"/>
                  <w:sz w:val="20"/>
                  <w:szCs w:val="20"/>
                </w:rPr>
                <w:delText>-0.0039</w:delText>
              </w:r>
            </w:del>
          </w:p>
        </w:tc>
        <w:tc>
          <w:tcPr>
            <w:tcW w:w="766" w:type="dxa"/>
            <w:tcBorders>
              <w:top w:val="single" w:sz="8" w:space="0" w:color="auto"/>
              <w:left w:val="nil"/>
              <w:bottom w:val="single" w:sz="8" w:space="0" w:color="auto"/>
              <w:right w:val="single" w:sz="8" w:space="0" w:color="auto"/>
            </w:tcBorders>
            <w:shd w:val="clear" w:color="000000" w:fill="FFCD73"/>
            <w:vAlign w:val="center"/>
            <w:hideMark/>
          </w:tcPr>
          <w:p w14:paraId="0751C7DA" w14:textId="5A138A3B" w:rsidR="007D412A" w:rsidRPr="000A2DBD" w:rsidDel="009D615F" w:rsidRDefault="007D412A" w:rsidP="009D615F">
            <w:pPr>
              <w:spacing w:line="480" w:lineRule="auto"/>
              <w:rPr>
                <w:del w:id="1024" w:author="Hemstrom, William Beryl [2]" w:date="2023-05-09T13:38:00Z"/>
                <w:rFonts w:ascii="Times New Roman" w:eastAsia="Times New Roman" w:hAnsi="Times New Roman" w:cs="Times New Roman"/>
                <w:color w:val="000000"/>
                <w:sz w:val="20"/>
                <w:szCs w:val="20"/>
              </w:rPr>
              <w:pPrChange w:id="1025" w:author="Hemstrom, William Beryl [2]" w:date="2023-05-09T13:38:00Z">
                <w:pPr>
                  <w:framePr w:hSpace="180" w:wrap="around" w:vAnchor="text" w:hAnchor="page" w:x="545" w:y="92"/>
                  <w:jc w:val="center"/>
                </w:pPr>
              </w:pPrChange>
            </w:pPr>
            <w:del w:id="1026" w:author="Hemstrom, William Beryl [2]" w:date="2023-05-09T13:38:00Z">
              <w:r w:rsidRPr="000A2DBD" w:rsidDel="009D615F">
                <w:rPr>
                  <w:rFonts w:ascii="Times New Roman" w:eastAsia="Times New Roman" w:hAnsi="Times New Roman" w:cs="Times New Roman"/>
                  <w:color w:val="000000"/>
                  <w:sz w:val="20"/>
                  <w:szCs w:val="20"/>
                </w:rPr>
                <w:delText>0.1439</w:delText>
              </w:r>
            </w:del>
          </w:p>
        </w:tc>
        <w:tc>
          <w:tcPr>
            <w:tcW w:w="766" w:type="dxa"/>
            <w:tcBorders>
              <w:top w:val="single" w:sz="8" w:space="0" w:color="auto"/>
              <w:left w:val="nil"/>
              <w:bottom w:val="single" w:sz="8" w:space="0" w:color="auto"/>
              <w:right w:val="single" w:sz="8" w:space="0" w:color="auto"/>
            </w:tcBorders>
            <w:shd w:val="clear" w:color="000000" w:fill="FFE27F"/>
            <w:vAlign w:val="center"/>
            <w:hideMark/>
          </w:tcPr>
          <w:p w14:paraId="676C9A89" w14:textId="47104F3F" w:rsidR="007D412A" w:rsidRPr="000A2DBD" w:rsidDel="009D615F" w:rsidRDefault="007D412A" w:rsidP="009D615F">
            <w:pPr>
              <w:spacing w:line="480" w:lineRule="auto"/>
              <w:rPr>
                <w:del w:id="1027" w:author="Hemstrom, William Beryl [2]" w:date="2023-05-09T13:38:00Z"/>
                <w:rFonts w:ascii="Times New Roman" w:eastAsia="Times New Roman" w:hAnsi="Times New Roman" w:cs="Times New Roman"/>
                <w:color w:val="000000"/>
                <w:sz w:val="20"/>
                <w:szCs w:val="20"/>
              </w:rPr>
              <w:pPrChange w:id="1028" w:author="Hemstrom, William Beryl [2]" w:date="2023-05-09T13:38:00Z">
                <w:pPr>
                  <w:framePr w:hSpace="180" w:wrap="around" w:vAnchor="text" w:hAnchor="page" w:x="545" w:y="92"/>
                  <w:jc w:val="center"/>
                </w:pPr>
              </w:pPrChange>
            </w:pPr>
            <w:del w:id="1029" w:author="Hemstrom, William Beryl [2]" w:date="2023-05-09T13:38:00Z">
              <w:r w:rsidRPr="000A2DBD" w:rsidDel="009D615F">
                <w:rPr>
                  <w:rFonts w:ascii="Times New Roman" w:eastAsia="Times New Roman" w:hAnsi="Times New Roman" w:cs="Times New Roman"/>
                  <w:color w:val="000000"/>
                  <w:sz w:val="20"/>
                  <w:szCs w:val="20"/>
                </w:rPr>
                <w:delText>0.1099</w:delText>
              </w:r>
            </w:del>
          </w:p>
        </w:tc>
        <w:tc>
          <w:tcPr>
            <w:tcW w:w="808" w:type="dxa"/>
            <w:tcBorders>
              <w:top w:val="single" w:sz="8" w:space="0" w:color="auto"/>
              <w:left w:val="nil"/>
              <w:bottom w:val="single" w:sz="8" w:space="0" w:color="auto"/>
              <w:right w:val="single" w:sz="8" w:space="0" w:color="auto"/>
            </w:tcBorders>
            <w:shd w:val="clear" w:color="000000" w:fill="CCDF79"/>
            <w:vAlign w:val="center"/>
            <w:hideMark/>
          </w:tcPr>
          <w:p w14:paraId="4C715748" w14:textId="0A10A6B8" w:rsidR="007D412A" w:rsidRPr="000A2DBD" w:rsidDel="009D615F" w:rsidRDefault="007D412A" w:rsidP="009D615F">
            <w:pPr>
              <w:spacing w:line="480" w:lineRule="auto"/>
              <w:rPr>
                <w:del w:id="1030" w:author="Hemstrom, William Beryl [2]" w:date="2023-05-09T13:38:00Z"/>
                <w:rFonts w:ascii="Times New Roman" w:eastAsia="Times New Roman" w:hAnsi="Times New Roman" w:cs="Times New Roman"/>
                <w:color w:val="000000"/>
                <w:sz w:val="20"/>
                <w:szCs w:val="20"/>
              </w:rPr>
              <w:pPrChange w:id="1031" w:author="Hemstrom, William Beryl [2]" w:date="2023-05-09T13:38:00Z">
                <w:pPr>
                  <w:framePr w:hSpace="180" w:wrap="around" w:vAnchor="text" w:hAnchor="page" w:x="545" w:y="92"/>
                  <w:jc w:val="center"/>
                </w:pPr>
              </w:pPrChange>
            </w:pPr>
            <w:del w:id="1032" w:author="Hemstrom, William Beryl [2]" w:date="2023-05-09T13:38:00Z">
              <w:r w:rsidRPr="000A2DBD" w:rsidDel="009D615F">
                <w:rPr>
                  <w:rFonts w:ascii="Times New Roman" w:eastAsia="Times New Roman" w:hAnsi="Times New Roman" w:cs="Times New Roman"/>
                  <w:color w:val="000000"/>
                  <w:sz w:val="20"/>
                  <w:szCs w:val="20"/>
                </w:rPr>
                <w:delText>0.0754</w:delText>
              </w:r>
            </w:del>
          </w:p>
        </w:tc>
        <w:tc>
          <w:tcPr>
            <w:tcW w:w="810" w:type="dxa"/>
            <w:tcBorders>
              <w:top w:val="single" w:sz="8" w:space="0" w:color="auto"/>
              <w:left w:val="nil"/>
              <w:bottom w:val="single" w:sz="8" w:space="0" w:color="auto"/>
              <w:right w:val="single" w:sz="8" w:space="0" w:color="auto"/>
            </w:tcBorders>
            <w:shd w:val="clear" w:color="000000" w:fill="FFDE7D"/>
            <w:vAlign w:val="center"/>
            <w:hideMark/>
          </w:tcPr>
          <w:p w14:paraId="332E3302" w14:textId="7D68CED9" w:rsidR="007D412A" w:rsidRPr="000A2DBD" w:rsidDel="009D615F" w:rsidRDefault="007D412A" w:rsidP="009D615F">
            <w:pPr>
              <w:spacing w:line="480" w:lineRule="auto"/>
              <w:rPr>
                <w:del w:id="1033" w:author="Hemstrom, William Beryl [2]" w:date="2023-05-09T13:38:00Z"/>
                <w:rFonts w:ascii="Times New Roman" w:eastAsia="Times New Roman" w:hAnsi="Times New Roman" w:cs="Times New Roman"/>
                <w:color w:val="000000"/>
                <w:sz w:val="20"/>
                <w:szCs w:val="20"/>
              </w:rPr>
              <w:pPrChange w:id="1034" w:author="Hemstrom, William Beryl [2]" w:date="2023-05-09T13:38:00Z">
                <w:pPr>
                  <w:framePr w:hSpace="180" w:wrap="around" w:vAnchor="text" w:hAnchor="page" w:x="545" w:y="92"/>
                  <w:jc w:val="center"/>
                </w:pPr>
              </w:pPrChange>
            </w:pPr>
            <w:del w:id="1035" w:author="Hemstrom, William Beryl [2]" w:date="2023-05-09T13:38:00Z">
              <w:r w:rsidRPr="000A2DBD" w:rsidDel="009D615F">
                <w:rPr>
                  <w:rFonts w:ascii="Times New Roman" w:eastAsia="Times New Roman" w:hAnsi="Times New Roman" w:cs="Times New Roman"/>
                  <w:color w:val="000000"/>
                  <w:sz w:val="20"/>
                  <w:szCs w:val="20"/>
                </w:rPr>
                <w:delText>0.1152</w:delText>
              </w:r>
            </w:del>
          </w:p>
        </w:tc>
        <w:tc>
          <w:tcPr>
            <w:tcW w:w="766" w:type="dxa"/>
            <w:tcBorders>
              <w:top w:val="single" w:sz="8" w:space="0" w:color="auto"/>
              <w:left w:val="nil"/>
              <w:bottom w:val="single" w:sz="8" w:space="0" w:color="auto"/>
              <w:right w:val="single" w:sz="8" w:space="0" w:color="auto"/>
            </w:tcBorders>
            <w:shd w:val="clear" w:color="000000" w:fill="FFC06C"/>
            <w:vAlign w:val="center"/>
            <w:hideMark/>
          </w:tcPr>
          <w:p w14:paraId="0E67A301" w14:textId="4464E939" w:rsidR="007D412A" w:rsidRPr="000A2DBD" w:rsidDel="009D615F" w:rsidRDefault="007D412A" w:rsidP="009D615F">
            <w:pPr>
              <w:spacing w:line="480" w:lineRule="auto"/>
              <w:rPr>
                <w:del w:id="1036" w:author="Hemstrom, William Beryl [2]" w:date="2023-05-09T13:38:00Z"/>
                <w:rFonts w:ascii="Times New Roman" w:eastAsia="Times New Roman" w:hAnsi="Times New Roman" w:cs="Times New Roman"/>
                <w:color w:val="000000"/>
                <w:sz w:val="20"/>
                <w:szCs w:val="20"/>
              </w:rPr>
              <w:pPrChange w:id="1037" w:author="Hemstrom, William Beryl [2]" w:date="2023-05-09T13:38:00Z">
                <w:pPr>
                  <w:framePr w:hSpace="180" w:wrap="around" w:vAnchor="text" w:hAnchor="page" w:x="545" w:y="92"/>
                  <w:jc w:val="center"/>
                </w:pPr>
              </w:pPrChange>
            </w:pPr>
            <w:del w:id="1038" w:author="Hemstrom, William Beryl [2]" w:date="2023-05-09T13:38:00Z">
              <w:r w:rsidRPr="000A2DBD" w:rsidDel="009D615F">
                <w:rPr>
                  <w:rFonts w:ascii="Times New Roman" w:eastAsia="Times New Roman" w:hAnsi="Times New Roman" w:cs="Times New Roman"/>
                  <w:color w:val="000000"/>
                  <w:sz w:val="20"/>
                  <w:szCs w:val="20"/>
                </w:rPr>
                <w:delText>0.1647</w:delText>
              </w:r>
            </w:del>
          </w:p>
        </w:tc>
        <w:tc>
          <w:tcPr>
            <w:tcW w:w="854" w:type="dxa"/>
            <w:tcBorders>
              <w:top w:val="single" w:sz="8" w:space="0" w:color="auto"/>
              <w:left w:val="nil"/>
              <w:bottom w:val="single" w:sz="8" w:space="0" w:color="auto"/>
              <w:right w:val="single" w:sz="8" w:space="0" w:color="auto"/>
            </w:tcBorders>
            <w:shd w:val="clear" w:color="000000" w:fill="FFC06C"/>
            <w:vAlign w:val="center"/>
            <w:hideMark/>
          </w:tcPr>
          <w:p w14:paraId="38E51795" w14:textId="288936D6" w:rsidR="007D412A" w:rsidRPr="000A2DBD" w:rsidDel="009D615F" w:rsidRDefault="007D412A" w:rsidP="009D615F">
            <w:pPr>
              <w:spacing w:line="480" w:lineRule="auto"/>
              <w:rPr>
                <w:del w:id="1039" w:author="Hemstrom, William Beryl [2]" w:date="2023-05-09T13:38:00Z"/>
                <w:rFonts w:ascii="Times New Roman" w:eastAsia="Times New Roman" w:hAnsi="Times New Roman" w:cs="Times New Roman"/>
                <w:color w:val="000000"/>
                <w:sz w:val="20"/>
                <w:szCs w:val="20"/>
              </w:rPr>
              <w:pPrChange w:id="1040" w:author="Hemstrom, William Beryl [2]" w:date="2023-05-09T13:38:00Z">
                <w:pPr>
                  <w:framePr w:hSpace="180" w:wrap="around" w:vAnchor="text" w:hAnchor="page" w:x="545" w:y="92"/>
                  <w:jc w:val="center"/>
                </w:pPr>
              </w:pPrChange>
            </w:pPr>
            <w:del w:id="1041" w:author="Hemstrom, William Beryl [2]" w:date="2023-05-09T13:38:00Z">
              <w:r w:rsidRPr="000A2DBD" w:rsidDel="009D615F">
                <w:rPr>
                  <w:rFonts w:ascii="Times New Roman" w:eastAsia="Times New Roman" w:hAnsi="Times New Roman" w:cs="Times New Roman"/>
                  <w:color w:val="000000"/>
                  <w:sz w:val="20"/>
                  <w:szCs w:val="20"/>
                </w:rPr>
                <w:delText>0.1647</w:delText>
              </w:r>
            </w:del>
          </w:p>
        </w:tc>
        <w:tc>
          <w:tcPr>
            <w:tcW w:w="900" w:type="dxa"/>
            <w:tcBorders>
              <w:top w:val="single" w:sz="8" w:space="0" w:color="auto"/>
              <w:left w:val="nil"/>
              <w:bottom w:val="single" w:sz="8" w:space="0" w:color="auto"/>
              <w:right w:val="single" w:sz="8" w:space="0" w:color="auto"/>
            </w:tcBorders>
            <w:shd w:val="clear" w:color="000000" w:fill="FFCF75"/>
            <w:vAlign w:val="center"/>
            <w:hideMark/>
          </w:tcPr>
          <w:p w14:paraId="47C68E23" w14:textId="0C74D2E5" w:rsidR="007D412A" w:rsidRPr="000A2DBD" w:rsidDel="009D615F" w:rsidRDefault="007D412A" w:rsidP="009D615F">
            <w:pPr>
              <w:spacing w:line="480" w:lineRule="auto"/>
              <w:rPr>
                <w:del w:id="1042" w:author="Hemstrom, William Beryl [2]" w:date="2023-05-09T13:38:00Z"/>
                <w:rFonts w:ascii="Times New Roman" w:eastAsia="Times New Roman" w:hAnsi="Times New Roman" w:cs="Times New Roman"/>
                <w:color w:val="000000"/>
                <w:sz w:val="20"/>
                <w:szCs w:val="20"/>
              </w:rPr>
              <w:pPrChange w:id="1043" w:author="Hemstrom, William Beryl [2]" w:date="2023-05-09T13:38:00Z">
                <w:pPr>
                  <w:framePr w:hSpace="180" w:wrap="around" w:vAnchor="text" w:hAnchor="page" w:x="545" w:y="92"/>
                  <w:jc w:val="center"/>
                </w:pPr>
              </w:pPrChange>
            </w:pPr>
            <w:del w:id="1044" w:author="Hemstrom, William Beryl [2]" w:date="2023-05-09T13:38:00Z">
              <w:r w:rsidRPr="000A2DBD" w:rsidDel="009D615F">
                <w:rPr>
                  <w:rFonts w:ascii="Times New Roman" w:eastAsia="Times New Roman" w:hAnsi="Times New Roman" w:cs="Times New Roman"/>
                  <w:color w:val="000000"/>
                  <w:sz w:val="20"/>
                  <w:szCs w:val="20"/>
                </w:rPr>
                <w:delText>0.1399</w:delText>
              </w:r>
            </w:del>
          </w:p>
        </w:tc>
        <w:tc>
          <w:tcPr>
            <w:tcW w:w="900" w:type="dxa"/>
            <w:tcBorders>
              <w:top w:val="single" w:sz="8" w:space="0" w:color="auto"/>
              <w:left w:val="nil"/>
              <w:bottom w:val="single" w:sz="8" w:space="0" w:color="auto"/>
              <w:right w:val="single" w:sz="8" w:space="0" w:color="auto"/>
            </w:tcBorders>
            <w:shd w:val="clear" w:color="000000" w:fill="FF8D4F"/>
            <w:vAlign w:val="center"/>
            <w:hideMark/>
          </w:tcPr>
          <w:p w14:paraId="2747BAD8" w14:textId="2C3F34A7" w:rsidR="007D412A" w:rsidRPr="000A2DBD" w:rsidDel="009D615F" w:rsidRDefault="007D412A" w:rsidP="009D615F">
            <w:pPr>
              <w:spacing w:line="480" w:lineRule="auto"/>
              <w:rPr>
                <w:del w:id="1045" w:author="Hemstrom, William Beryl [2]" w:date="2023-05-09T13:38:00Z"/>
                <w:rFonts w:ascii="Times New Roman" w:eastAsia="Times New Roman" w:hAnsi="Times New Roman" w:cs="Times New Roman"/>
                <w:color w:val="000000"/>
                <w:sz w:val="20"/>
                <w:szCs w:val="20"/>
              </w:rPr>
              <w:pPrChange w:id="1046" w:author="Hemstrom, William Beryl [2]" w:date="2023-05-09T13:38:00Z">
                <w:pPr>
                  <w:framePr w:hSpace="180" w:wrap="around" w:vAnchor="text" w:hAnchor="page" w:x="545" w:y="92"/>
                  <w:jc w:val="center"/>
                </w:pPr>
              </w:pPrChange>
            </w:pPr>
            <w:del w:id="1047" w:author="Hemstrom, William Beryl [2]" w:date="2023-05-09T13:38:00Z">
              <w:r w:rsidRPr="000A2DBD" w:rsidDel="009D615F">
                <w:rPr>
                  <w:rFonts w:ascii="Times New Roman" w:eastAsia="Times New Roman" w:hAnsi="Times New Roman" w:cs="Times New Roman"/>
                  <w:color w:val="000000"/>
                  <w:sz w:val="20"/>
                  <w:szCs w:val="20"/>
                </w:rPr>
                <w:delText>0.2479</w:delText>
              </w:r>
            </w:del>
          </w:p>
        </w:tc>
        <w:tc>
          <w:tcPr>
            <w:tcW w:w="900" w:type="dxa"/>
            <w:tcBorders>
              <w:top w:val="single" w:sz="8" w:space="0" w:color="auto"/>
              <w:left w:val="nil"/>
              <w:bottom w:val="single" w:sz="8" w:space="0" w:color="auto"/>
              <w:right w:val="single" w:sz="8" w:space="0" w:color="auto"/>
            </w:tcBorders>
            <w:shd w:val="clear" w:color="000000" w:fill="FFB164"/>
            <w:vAlign w:val="center"/>
            <w:hideMark/>
          </w:tcPr>
          <w:p w14:paraId="05D7BA0D" w14:textId="4AB07AB1" w:rsidR="007D412A" w:rsidRPr="000A2DBD" w:rsidDel="009D615F" w:rsidRDefault="007D412A" w:rsidP="009D615F">
            <w:pPr>
              <w:spacing w:line="480" w:lineRule="auto"/>
              <w:rPr>
                <w:del w:id="1048" w:author="Hemstrom, William Beryl [2]" w:date="2023-05-09T13:38:00Z"/>
                <w:rFonts w:ascii="Times New Roman" w:eastAsia="Times New Roman" w:hAnsi="Times New Roman" w:cs="Times New Roman"/>
                <w:color w:val="000000"/>
                <w:sz w:val="20"/>
                <w:szCs w:val="20"/>
              </w:rPr>
              <w:pPrChange w:id="1049" w:author="Hemstrom, William Beryl [2]" w:date="2023-05-09T13:38:00Z">
                <w:pPr>
                  <w:framePr w:hSpace="180" w:wrap="around" w:vAnchor="text" w:hAnchor="page" w:x="545" w:y="92"/>
                  <w:jc w:val="center"/>
                </w:pPr>
              </w:pPrChange>
            </w:pPr>
            <w:del w:id="1050" w:author="Hemstrom, William Beryl [2]" w:date="2023-05-09T13:38:00Z">
              <w:r w:rsidRPr="000A2DBD" w:rsidDel="009D615F">
                <w:rPr>
                  <w:rFonts w:ascii="Times New Roman" w:eastAsia="Times New Roman" w:hAnsi="Times New Roman" w:cs="Times New Roman"/>
                  <w:color w:val="000000"/>
                  <w:sz w:val="20"/>
                  <w:szCs w:val="20"/>
                </w:rPr>
                <w:delText>0.1890</w:delText>
              </w:r>
            </w:del>
          </w:p>
        </w:tc>
      </w:tr>
      <w:tr w:rsidR="000A2DBD" w:rsidRPr="007D412A" w:rsidDel="009D615F" w14:paraId="6929210D" w14:textId="27C51669" w:rsidTr="000A2DBD">
        <w:trPr>
          <w:trHeight w:val="340"/>
          <w:del w:id="1051" w:author="Hemstrom, William Beryl [2]" w:date="2023-05-09T13:38:00Z"/>
        </w:trPr>
        <w:tc>
          <w:tcPr>
            <w:tcW w:w="416" w:type="dxa"/>
            <w:tcBorders>
              <w:top w:val="nil"/>
              <w:left w:val="nil"/>
              <w:bottom w:val="nil"/>
              <w:right w:val="single" w:sz="4" w:space="0" w:color="auto"/>
            </w:tcBorders>
            <w:shd w:val="clear" w:color="000000" w:fill="D9E1F2"/>
            <w:noWrap/>
            <w:vAlign w:val="bottom"/>
            <w:hideMark/>
          </w:tcPr>
          <w:p w14:paraId="3EDFF5A1" w14:textId="7FB06C8A" w:rsidR="007D412A" w:rsidRPr="000A2DBD" w:rsidDel="009D615F" w:rsidRDefault="007D412A" w:rsidP="009D615F">
            <w:pPr>
              <w:spacing w:line="480" w:lineRule="auto"/>
              <w:rPr>
                <w:del w:id="1052" w:author="Hemstrom, William Beryl [2]" w:date="2023-05-09T13:38:00Z"/>
                <w:rFonts w:ascii="Times New Roman" w:eastAsia="Times New Roman" w:hAnsi="Times New Roman" w:cs="Times New Roman"/>
                <w:color w:val="000000"/>
                <w:sz w:val="20"/>
                <w:szCs w:val="20"/>
              </w:rPr>
              <w:pPrChange w:id="1053" w:author="Hemstrom, William Beryl [2]" w:date="2023-05-09T13:38:00Z">
                <w:pPr>
                  <w:framePr w:hSpace="180" w:wrap="around" w:vAnchor="text" w:hAnchor="page" w:x="545" w:y="92"/>
                  <w:jc w:val="right"/>
                </w:pPr>
              </w:pPrChange>
            </w:pPr>
            <w:del w:id="1054" w:author="Hemstrom, William Beryl [2]" w:date="2023-05-09T13:38:00Z">
              <w:r w:rsidRPr="000A2DBD" w:rsidDel="009D615F">
                <w:rPr>
                  <w:rFonts w:ascii="Times New Roman" w:eastAsia="Times New Roman" w:hAnsi="Times New Roman" w:cs="Times New Roman"/>
                  <w:color w:val="000000"/>
                  <w:sz w:val="20"/>
                  <w:szCs w:val="20"/>
                </w:rPr>
                <w:delText>2</w:delText>
              </w:r>
            </w:del>
          </w:p>
        </w:tc>
        <w:tc>
          <w:tcPr>
            <w:tcW w:w="848" w:type="dxa"/>
            <w:tcBorders>
              <w:top w:val="single" w:sz="8" w:space="0" w:color="auto"/>
              <w:left w:val="single" w:sz="4" w:space="0" w:color="auto"/>
              <w:right w:val="single" w:sz="8" w:space="0" w:color="auto"/>
            </w:tcBorders>
            <w:shd w:val="clear" w:color="auto" w:fill="auto"/>
            <w:vAlign w:val="center"/>
            <w:hideMark/>
          </w:tcPr>
          <w:p w14:paraId="30DEEB25" w14:textId="0A98E082" w:rsidR="007D412A" w:rsidRPr="000A2DBD" w:rsidDel="009D615F" w:rsidRDefault="007D412A" w:rsidP="009D615F">
            <w:pPr>
              <w:spacing w:line="480" w:lineRule="auto"/>
              <w:rPr>
                <w:del w:id="1055" w:author="Hemstrom, William Beryl [2]" w:date="2023-05-09T13:38:00Z"/>
                <w:rFonts w:ascii="Times New Roman" w:eastAsia="Times New Roman" w:hAnsi="Times New Roman" w:cs="Times New Roman"/>
                <w:color w:val="000000"/>
                <w:sz w:val="20"/>
                <w:szCs w:val="20"/>
              </w:rPr>
              <w:pPrChange w:id="1056" w:author="Hemstrom, William Beryl [2]" w:date="2023-05-09T13:38:00Z">
                <w:pPr>
                  <w:framePr w:hSpace="180" w:wrap="around" w:vAnchor="text" w:hAnchor="page" w:x="545" w:y="92"/>
                  <w:jc w:val="center"/>
                </w:pPr>
              </w:pPrChange>
            </w:pPr>
            <w:del w:id="1057"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810" w:type="dxa"/>
            <w:tcBorders>
              <w:top w:val="single" w:sz="8" w:space="0" w:color="auto"/>
              <w:left w:val="nil"/>
              <w:bottom w:val="single" w:sz="4" w:space="0" w:color="auto"/>
              <w:right w:val="single" w:sz="8" w:space="0" w:color="auto"/>
            </w:tcBorders>
            <w:shd w:val="clear" w:color="000000" w:fill="2BBA58"/>
            <w:vAlign w:val="center"/>
            <w:hideMark/>
          </w:tcPr>
          <w:p w14:paraId="72EFB31E" w14:textId="0D30F443" w:rsidR="007D412A" w:rsidRPr="000A2DBD" w:rsidDel="009D615F" w:rsidRDefault="007D412A" w:rsidP="009D615F">
            <w:pPr>
              <w:spacing w:line="480" w:lineRule="auto"/>
              <w:rPr>
                <w:del w:id="1058" w:author="Hemstrom, William Beryl [2]" w:date="2023-05-09T13:38:00Z"/>
                <w:rFonts w:ascii="Times New Roman" w:eastAsia="Times New Roman" w:hAnsi="Times New Roman" w:cs="Times New Roman"/>
                <w:color w:val="000000"/>
                <w:sz w:val="20"/>
                <w:szCs w:val="20"/>
              </w:rPr>
              <w:pPrChange w:id="1059" w:author="Hemstrom, William Beryl [2]" w:date="2023-05-09T13:38:00Z">
                <w:pPr>
                  <w:framePr w:hSpace="180" w:wrap="around" w:vAnchor="text" w:hAnchor="page" w:x="545" w:y="92"/>
                  <w:jc w:val="center"/>
                </w:pPr>
              </w:pPrChange>
            </w:pPr>
            <w:del w:id="1060" w:author="Hemstrom, William Beryl [2]" w:date="2023-05-09T13:38:00Z">
              <w:r w:rsidRPr="000A2DBD" w:rsidDel="009D615F">
                <w:rPr>
                  <w:rFonts w:ascii="Times New Roman" w:eastAsia="Times New Roman" w:hAnsi="Times New Roman" w:cs="Times New Roman"/>
                  <w:color w:val="000000"/>
                  <w:sz w:val="20"/>
                  <w:szCs w:val="20"/>
                </w:rPr>
                <w:delText>0.0160</w:delText>
              </w:r>
            </w:del>
          </w:p>
        </w:tc>
        <w:tc>
          <w:tcPr>
            <w:tcW w:w="900" w:type="dxa"/>
            <w:tcBorders>
              <w:top w:val="nil"/>
              <w:left w:val="nil"/>
              <w:bottom w:val="single" w:sz="8" w:space="0" w:color="auto"/>
              <w:right w:val="single" w:sz="8" w:space="0" w:color="auto"/>
            </w:tcBorders>
            <w:shd w:val="clear" w:color="000000" w:fill="FFD477"/>
            <w:vAlign w:val="center"/>
            <w:hideMark/>
          </w:tcPr>
          <w:p w14:paraId="70B78D71" w14:textId="6018A930" w:rsidR="007D412A" w:rsidRPr="000A2DBD" w:rsidDel="009D615F" w:rsidRDefault="007D412A" w:rsidP="009D615F">
            <w:pPr>
              <w:spacing w:line="480" w:lineRule="auto"/>
              <w:rPr>
                <w:del w:id="1061" w:author="Hemstrom, William Beryl [2]" w:date="2023-05-09T13:38:00Z"/>
                <w:rFonts w:ascii="Times New Roman" w:eastAsia="Times New Roman" w:hAnsi="Times New Roman" w:cs="Times New Roman"/>
                <w:color w:val="000000"/>
                <w:sz w:val="20"/>
                <w:szCs w:val="20"/>
              </w:rPr>
              <w:pPrChange w:id="1062" w:author="Hemstrom, William Beryl [2]" w:date="2023-05-09T13:38:00Z">
                <w:pPr>
                  <w:framePr w:hSpace="180" w:wrap="around" w:vAnchor="text" w:hAnchor="page" w:x="545" w:y="92"/>
                  <w:jc w:val="center"/>
                </w:pPr>
              </w:pPrChange>
            </w:pPr>
            <w:del w:id="1063" w:author="Hemstrom, William Beryl [2]" w:date="2023-05-09T13:38:00Z">
              <w:r w:rsidRPr="000A2DBD" w:rsidDel="009D615F">
                <w:rPr>
                  <w:rFonts w:ascii="Times New Roman" w:eastAsia="Times New Roman" w:hAnsi="Times New Roman" w:cs="Times New Roman"/>
                  <w:color w:val="000000"/>
                  <w:sz w:val="20"/>
                  <w:szCs w:val="20"/>
                </w:rPr>
                <w:delText>0.1322</w:delText>
              </w:r>
            </w:del>
          </w:p>
        </w:tc>
        <w:tc>
          <w:tcPr>
            <w:tcW w:w="900" w:type="dxa"/>
            <w:tcBorders>
              <w:top w:val="nil"/>
              <w:left w:val="nil"/>
              <w:bottom w:val="single" w:sz="8" w:space="0" w:color="auto"/>
              <w:right w:val="single" w:sz="8" w:space="0" w:color="auto"/>
            </w:tcBorders>
            <w:shd w:val="clear" w:color="000000" w:fill="00B050"/>
            <w:vAlign w:val="center"/>
            <w:hideMark/>
          </w:tcPr>
          <w:p w14:paraId="4CBA1885" w14:textId="2D452162" w:rsidR="007D412A" w:rsidRPr="000A2DBD" w:rsidDel="009D615F" w:rsidRDefault="007D412A" w:rsidP="009D615F">
            <w:pPr>
              <w:spacing w:line="480" w:lineRule="auto"/>
              <w:rPr>
                <w:del w:id="1064" w:author="Hemstrom, William Beryl [2]" w:date="2023-05-09T13:38:00Z"/>
                <w:rFonts w:ascii="Times New Roman" w:eastAsia="Times New Roman" w:hAnsi="Times New Roman" w:cs="Times New Roman"/>
                <w:color w:val="000000"/>
                <w:sz w:val="20"/>
                <w:szCs w:val="20"/>
              </w:rPr>
              <w:pPrChange w:id="1065" w:author="Hemstrom, William Beryl [2]" w:date="2023-05-09T13:38:00Z">
                <w:pPr>
                  <w:framePr w:hSpace="180" w:wrap="around" w:vAnchor="text" w:hAnchor="page" w:x="545" w:y="92"/>
                  <w:jc w:val="center"/>
                </w:pPr>
              </w:pPrChange>
            </w:pPr>
            <w:del w:id="1066" w:author="Hemstrom, William Beryl [2]" w:date="2023-05-09T13:38:00Z">
              <w:r w:rsidRPr="000A2DBD" w:rsidDel="009D615F">
                <w:rPr>
                  <w:rFonts w:ascii="Times New Roman" w:eastAsia="Times New Roman" w:hAnsi="Times New Roman" w:cs="Times New Roman"/>
                  <w:color w:val="000000"/>
                  <w:sz w:val="20"/>
                  <w:szCs w:val="20"/>
                </w:rPr>
                <w:delText>-0.0037</w:delText>
              </w:r>
            </w:del>
          </w:p>
        </w:tc>
        <w:tc>
          <w:tcPr>
            <w:tcW w:w="766" w:type="dxa"/>
            <w:tcBorders>
              <w:top w:val="nil"/>
              <w:left w:val="nil"/>
              <w:bottom w:val="single" w:sz="8" w:space="0" w:color="auto"/>
              <w:right w:val="single" w:sz="8" w:space="0" w:color="auto"/>
            </w:tcBorders>
            <w:shd w:val="clear" w:color="000000" w:fill="FFCE74"/>
            <w:vAlign w:val="center"/>
            <w:hideMark/>
          </w:tcPr>
          <w:p w14:paraId="1A4B7285" w14:textId="3E324D8F" w:rsidR="007D412A" w:rsidRPr="000A2DBD" w:rsidDel="009D615F" w:rsidRDefault="007D412A" w:rsidP="009D615F">
            <w:pPr>
              <w:spacing w:line="480" w:lineRule="auto"/>
              <w:rPr>
                <w:del w:id="1067" w:author="Hemstrom, William Beryl [2]" w:date="2023-05-09T13:38:00Z"/>
                <w:rFonts w:ascii="Times New Roman" w:eastAsia="Times New Roman" w:hAnsi="Times New Roman" w:cs="Times New Roman"/>
                <w:color w:val="000000"/>
                <w:sz w:val="20"/>
                <w:szCs w:val="20"/>
              </w:rPr>
              <w:pPrChange w:id="1068" w:author="Hemstrom, William Beryl [2]" w:date="2023-05-09T13:38:00Z">
                <w:pPr>
                  <w:framePr w:hSpace="180" w:wrap="around" w:vAnchor="text" w:hAnchor="page" w:x="545" w:y="92"/>
                  <w:jc w:val="center"/>
                </w:pPr>
              </w:pPrChange>
            </w:pPr>
            <w:del w:id="1069" w:author="Hemstrom, William Beryl [2]" w:date="2023-05-09T13:38:00Z">
              <w:r w:rsidRPr="000A2DBD" w:rsidDel="009D615F">
                <w:rPr>
                  <w:rFonts w:ascii="Times New Roman" w:eastAsia="Times New Roman" w:hAnsi="Times New Roman" w:cs="Times New Roman"/>
                  <w:color w:val="000000"/>
                  <w:sz w:val="20"/>
                  <w:szCs w:val="20"/>
                </w:rPr>
                <w:delText>0.1417</w:delText>
              </w:r>
            </w:del>
          </w:p>
        </w:tc>
        <w:tc>
          <w:tcPr>
            <w:tcW w:w="766" w:type="dxa"/>
            <w:tcBorders>
              <w:top w:val="nil"/>
              <w:left w:val="nil"/>
              <w:bottom w:val="single" w:sz="8" w:space="0" w:color="auto"/>
              <w:right w:val="single" w:sz="8" w:space="0" w:color="auto"/>
            </w:tcBorders>
            <w:shd w:val="clear" w:color="000000" w:fill="FFE480"/>
            <w:vAlign w:val="center"/>
            <w:hideMark/>
          </w:tcPr>
          <w:p w14:paraId="5B7527BD" w14:textId="789FF5A1" w:rsidR="007D412A" w:rsidRPr="000A2DBD" w:rsidDel="009D615F" w:rsidRDefault="007D412A" w:rsidP="009D615F">
            <w:pPr>
              <w:spacing w:line="480" w:lineRule="auto"/>
              <w:rPr>
                <w:del w:id="1070" w:author="Hemstrom, William Beryl [2]" w:date="2023-05-09T13:38:00Z"/>
                <w:rFonts w:ascii="Times New Roman" w:eastAsia="Times New Roman" w:hAnsi="Times New Roman" w:cs="Times New Roman"/>
                <w:color w:val="000000"/>
                <w:sz w:val="20"/>
                <w:szCs w:val="20"/>
              </w:rPr>
              <w:pPrChange w:id="1071" w:author="Hemstrom, William Beryl [2]" w:date="2023-05-09T13:38:00Z">
                <w:pPr>
                  <w:framePr w:hSpace="180" w:wrap="around" w:vAnchor="text" w:hAnchor="page" w:x="545" w:y="92"/>
                  <w:jc w:val="center"/>
                </w:pPr>
              </w:pPrChange>
            </w:pPr>
            <w:del w:id="1072" w:author="Hemstrom, William Beryl [2]" w:date="2023-05-09T13:38:00Z">
              <w:r w:rsidRPr="000A2DBD" w:rsidDel="009D615F">
                <w:rPr>
                  <w:rFonts w:ascii="Times New Roman" w:eastAsia="Times New Roman" w:hAnsi="Times New Roman" w:cs="Times New Roman"/>
                  <w:color w:val="000000"/>
                  <w:sz w:val="20"/>
                  <w:szCs w:val="20"/>
                </w:rPr>
                <w:delText>0.1061</w:delText>
              </w:r>
            </w:del>
          </w:p>
        </w:tc>
        <w:tc>
          <w:tcPr>
            <w:tcW w:w="808" w:type="dxa"/>
            <w:tcBorders>
              <w:top w:val="nil"/>
              <w:left w:val="nil"/>
              <w:bottom w:val="single" w:sz="8" w:space="0" w:color="auto"/>
              <w:right w:val="single" w:sz="8" w:space="0" w:color="auto"/>
            </w:tcBorders>
            <w:shd w:val="clear" w:color="000000" w:fill="FFE27F"/>
            <w:vAlign w:val="center"/>
            <w:hideMark/>
          </w:tcPr>
          <w:p w14:paraId="38826C2E" w14:textId="11BFC1C7" w:rsidR="007D412A" w:rsidRPr="000A2DBD" w:rsidDel="009D615F" w:rsidRDefault="007D412A" w:rsidP="009D615F">
            <w:pPr>
              <w:spacing w:line="480" w:lineRule="auto"/>
              <w:rPr>
                <w:del w:id="1073" w:author="Hemstrom, William Beryl [2]" w:date="2023-05-09T13:38:00Z"/>
                <w:rFonts w:ascii="Times New Roman" w:eastAsia="Times New Roman" w:hAnsi="Times New Roman" w:cs="Times New Roman"/>
                <w:color w:val="000000"/>
                <w:sz w:val="20"/>
                <w:szCs w:val="20"/>
              </w:rPr>
              <w:pPrChange w:id="1074" w:author="Hemstrom, William Beryl [2]" w:date="2023-05-09T13:38:00Z">
                <w:pPr>
                  <w:framePr w:hSpace="180" w:wrap="around" w:vAnchor="text" w:hAnchor="page" w:x="545" w:y="92"/>
                  <w:jc w:val="center"/>
                </w:pPr>
              </w:pPrChange>
            </w:pPr>
            <w:del w:id="1075" w:author="Hemstrom, William Beryl [2]" w:date="2023-05-09T13:38:00Z">
              <w:r w:rsidRPr="000A2DBD" w:rsidDel="009D615F">
                <w:rPr>
                  <w:rFonts w:ascii="Times New Roman" w:eastAsia="Times New Roman" w:hAnsi="Times New Roman" w:cs="Times New Roman"/>
                  <w:color w:val="000000"/>
                  <w:sz w:val="20"/>
                  <w:szCs w:val="20"/>
                </w:rPr>
                <w:delText>0.1090</w:delText>
              </w:r>
            </w:del>
          </w:p>
        </w:tc>
        <w:tc>
          <w:tcPr>
            <w:tcW w:w="810" w:type="dxa"/>
            <w:tcBorders>
              <w:top w:val="nil"/>
              <w:left w:val="nil"/>
              <w:bottom w:val="single" w:sz="8" w:space="0" w:color="auto"/>
              <w:right w:val="single" w:sz="8" w:space="0" w:color="auto"/>
            </w:tcBorders>
            <w:shd w:val="clear" w:color="000000" w:fill="FFDF7E"/>
            <w:vAlign w:val="center"/>
            <w:hideMark/>
          </w:tcPr>
          <w:p w14:paraId="7E7CF779" w14:textId="4CFB27FC" w:rsidR="007D412A" w:rsidRPr="000A2DBD" w:rsidDel="009D615F" w:rsidRDefault="007D412A" w:rsidP="009D615F">
            <w:pPr>
              <w:spacing w:line="480" w:lineRule="auto"/>
              <w:rPr>
                <w:del w:id="1076" w:author="Hemstrom, William Beryl [2]" w:date="2023-05-09T13:38:00Z"/>
                <w:rFonts w:ascii="Times New Roman" w:eastAsia="Times New Roman" w:hAnsi="Times New Roman" w:cs="Times New Roman"/>
                <w:color w:val="000000"/>
                <w:sz w:val="20"/>
                <w:szCs w:val="20"/>
              </w:rPr>
              <w:pPrChange w:id="1077" w:author="Hemstrom, William Beryl [2]" w:date="2023-05-09T13:38:00Z">
                <w:pPr>
                  <w:framePr w:hSpace="180" w:wrap="around" w:vAnchor="text" w:hAnchor="page" w:x="545" w:y="92"/>
                  <w:jc w:val="center"/>
                </w:pPr>
              </w:pPrChange>
            </w:pPr>
            <w:del w:id="1078" w:author="Hemstrom, William Beryl [2]" w:date="2023-05-09T13:38:00Z">
              <w:r w:rsidRPr="000A2DBD" w:rsidDel="009D615F">
                <w:rPr>
                  <w:rFonts w:ascii="Times New Roman" w:eastAsia="Times New Roman" w:hAnsi="Times New Roman" w:cs="Times New Roman"/>
                  <w:color w:val="000000"/>
                  <w:sz w:val="20"/>
                  <w:szCs w:val="20"/>
                </w:rPr>
                <w:delText>0.1142</w:delText>
              </w:r>
            </w:del>
          </w:p>
        </w:tc>
        <w:tc>
          <w:tcPr>
            <w:tcW w:w="766" w:type="dxa"/>
            <w:tcBorders>
              <w:top w:val="nil"/>
              <w:left w:val="nil"/>
              <w:bottom w:val="single" w:sz="8" w:space="0" w:color="auto"/>
              <w:right w:val="single" w:sz="8" w:space="0" w:color="auto"/>
            </w:tcBorders>
            <w:shd w:val="clear" w:color="000000" w:fill="FFC16C"/>
            <w:vAlign w:val="center"/>
            <w:hideMark/>
          </w:tcPr>
          <w:p w14:paraId="1B2EEA33" w14:textId="742E4221" w:rsidR="007D412A" w:rsidRPr="000A2DBD" w:rsidDel="009D615F" w:rsidRDefault="007D412A" w:rsidP="009D615F">
            <w:pPr>
              <w:spacing w:line="480" w:lineRule="auto"/>
              <w:rPr>
                <w:del w:id="1079" w:author="Hemstrom, William Beryl [2]" w:date="2023-05-09T13:38:00Z"/>
                <w:rFonts w:ascii="Times New Roman" w:eastAsia="Times New Roman" w:hAnsi="Times New Roman" w:cs="Times New Roman"/>
                <w:color w:val="000000"/>
                <w:sz w:val="20"/>
                <w:szCs w:val="20"/>
              </w:rPr>
              <w:pPrChange w:id="1080" w:author="Hemstrom, William Beryl [2]" w:date="2023-05-09T13:38:00Z">
                <w:pPr>
                  <w:framePr w:hSpace="180" w:wrap="around" w:vAnchor="text" w:hAnchor="page" w:x="545" w:y="92"/>
                  <w:jc w:val="center"/>
                </w:pPr>
              </w:pPrChange>
            </w:pPr>
            <w:del w:id="1081" w:author="Hemstrom, William Beryl [2]" w:date="2023-05-09T13:38:00Z">
              <w:r w:rsidRPr="000A2DBD" w:rsidDel="009D615F">
                <w:rPr>
                  <w:rFonts w:ascii="Times New Roman" w:eastAsia="Times New Roman" w:hAnsi="Times New Roman" w:cs="Times New Roman"/>
                  <w:color w:val="000000"/>
                  <w:sz w:val="20"/>
                  <w:szCs w:val="20"/>
                </w:rPr>
                <w:delText>0.1638</w:delText>
              </w:r>
            </w:del>
          </w:p>
        </w:tc>
        <w:tc>
          <w:tcPr>
            <w:tcW w:w="854" w:type="dxa"/>
            <w:tcBorders>
              <w:top w:val="nil"/>
              <w:left w:val="nil"/>
              <w:bottom w:val="single" w:sz="8" w:space="0" w:color="auto"/>
              <w:right w:val="single" w:sz="8" w:space="0" w:color="auto"/>
            </w:tcBorders>
            <w:shd w:val="clear" w:color="000000" w:fill="FF9C58"/>
            <w:vAlign w:val="center"/>
            <w:hideMark/>
          </w:tcPr>
          <w:p w14:paraId="71DB6923" w14:textId="33D3B0B0" w:rsidR="007D412A" w:rsidRPr="000A2DBD" w:rsidDel="009D615F" w:rsidRDefault="007D412A" w:rsidP="009D615F">
            <w:pPr>
              <w:spacing w:line="480" w:lineRule="auto"/>
              <w:rPr>
                <w:del w:id="1082" w:author="Hemstrom, William Beryl [2]" w:date="2023-05-09T13:38:00Z"/>
                <w:rFonts w:ascii="Times New Roman" w:eastAsia="Times New Roman" w:hAnsi="Times New Roman" w:cs="Times New Roman"/>
                <w:color w:val="000000"/>
                <w:sz w:val="20"/>
                <w:szCs w:val="20"/>
              </w:rPr>
              <w:pPrChange w:id="1083" w:author="Hemstrom, William Beryl [2]" w:date="2023-05-09T13:38:00Z">
                <w:pPr>
                  <w:framePr w:hSpace="180" w:wrap="around" w:vAnchor="text" w:hAnchor="page" w:x="545" w:y="92"/>
                  <w:jc w:val="center"/>
                </w:pPr>
              </w:pPrChange>
            </w:pPr>
            <w:del w:id="1084" w:author="Hemstrom, William Beryl [2]" w:date="2023-05-09T13:38:00Z">
              <w:r w:rsidRPr="000A2DBD" w:rsidDel="009D615F">
                <w:rPr>
                  <w:rFonts w:ascii="Times New Roman" w:eastAsia="Times New Roman" w:hAnsi="Times New Roman" w:cs="Times New Roman"/>
                  <w:color w:val="000000"/>
                  <w:sz w:val="20"/>
                  <w:szCs w:val="20"/>
                </w:rPr>
                <w:delText>0.2239</w:delText>
              </w:r>
            </w:del>
          </w:p>
        </w:tc>
        <w:tc>
          <w:tcPr>
            <w:tcW w:w="900" w:type="dxa"/>
            <w:tcBorders>
              <w:top w:val="nil"/>
              <w:left w:val="nil"/>
              <w:bottom w:val="single" w:sz="8" w:space="0" w:color="auto"/>
              <w:right w:val="single" w:sz="8" w:space="0" w:color="auto"/>
            </w:tcBorders>
            <w:shd w:val="clear" w:color="000000" w:fill="FFCA72"/>
            <w:vAlign w:val="center"/>
            <w:hideMark/>
          </w:tcPr>
          <w:p w14:paraId="095D4FEA" w14:textId="15BAA0D2" w:rsidR="007D412A" w:rsidRPr="000A2DBD" w:rsidDel="009D615F" w:rsidRDefault="007D412A" w:rsidP="009D615F">
            <w:pPr>
              <w:spacing w:line="480" w:lineRule="auto"/>
              <w:rPr>
                <w:del w:id="1085" w:author="Hemstrom, William Beryl [2]" w:date="2023-05-09T13:38:00Z"/>
                <w:rFonts w:ascii="Times New Roman" w:eastAsia="Times New Roman" w:hAnsi="Times New Roman" w:cs="Times New Roman"/>
                <w:color w:val="000000"/>
                <w:sz w:val="20"/>
                <w:szCs w:val="20"/>
              </w:rPr>
              <w:pPrChange w:id="1086" w:author="Hemstrom, William Beryl [2]" w:date="2023-05-09T13:38:00Z">
                <w:pPr>
                  <w:framePr w:hSpace="180" w:wrap="around" w:vAnchor="text" w:hAnchor="page" w:x="545" w:y="92"/>
                  <w:jc w:val="center"/>
                </w:pPr>
              </w:pPrChange>
            </w:pPr>
            <w:del w:id="1087" w:author="Hemstrom, William Beryl [2]" w:date="2023-05-09T13:38:00Z">
              <w:r w:rsidRPr="000A2DBD" w:rsidDel="009D615F">
                <w:rPr>
                  <w:rFonts w:ascii="Times New Roman" w:eastAsia="Times New Roman" w:hAnsi="Times New Roman" w:cs="Times New Roman"/>
                  <w:color w:val="000000"/>
                  <w:sz w:val="20"/>
                  <w:szCs w:val="20"/>
                </w:rPr>
                <w:delText>0.1489</w:delText>
              </w:r>
            </w:del>
          </w:p>
        </w:tc>
        <w:tc>
          <w:tcPr>
            <w:tcW w:w="900" w:type="dxa"/>
            <w:tcBorders>
              <w:top w:val="nil"/>
              <w:left w:val="nil"/>
              <w:bottom w:val="single" w:sz="8" w:space="0" w:color="auto"/>
              <w:right w:val="single" w:sz="8" w:space="0" w:color="auto"/>
            </w:tcBorders>
            <w:shd w:val="clear" w:color="000000" w:fill="FFCD73"/>
            <w:vAlign w:val="center"/>
            <w:hideMark/>
          </w:tcPr>
          <w:p w14:paraId="5BCF8292" w14:textId="41844143" w:rsidR="007D412A" w:rsidRPr="000A2DBD" w:rsidDel="009D615F" w:rsidRDefault="007D412A" w:rsidP="009D615F">
            <w:pPr>
              <w:spacing w:line="480" w:lineRule="auto"/>
              <w:rPr>
                <w:del w:id="1088" w:author="Hemstrom, William Beryl [2]" w:date="2023-05-09T13:38:00Z"/>
                <w:rFonts w:ascii="Times New Roman" w:eastAsia="Times New Roman" w:hAnsi="Times New Roman" w:cs="Times New Roman"/>
                <w:color w:val="000000"/>
                <w:sz w:val="20"/>
                <w:szCs w:val="20"/>
              </w:rPr>
              <w:pPrChange w:id="1089" w:author="Hemstrom, William Beryl [2]" w:date="2023-05-09T13:38:00Z">
                <w:pPr>
                  <w:framePr w:hSpace="180" w:wrap="around" w:vAnchor="text" w:hAnchor="page" w:x="545" w:y="92"/>
                  <w:jc w:val="center"/>
                </w:pPr>
              </w:pPrChange>
            </w:pPr>
            <w:del w:id="1090" w:author="Hemstrom, William Beryl [2]" w:date="2023-05-09T13:38:00Z">
              <w:r w:rsidRPr="000A2DBD" w:rsidDel="009D615F">
                <w:rPr>
                  <w:rFonts w:ascii="Times New Roman" w:eastAsia="Times New Roman" w:hAnsi="Times New Roman" w:cs="Times New Roman"/>
                  <w:color w:val="000000"/>
                  <w:sz w:val="20"/>
                  <w:szCs w:val="20"/>
                </w:rPr>
                <w:delText>0.1432</w:delText>
              </w:r>
            </w:del>
          </w:p>
        </w:tc>
        <w:tc>
          <w:tcPr>
            <w:tcW w:w="900" w:type="dxa"/>
            <w:tcBorders>
              <w:top w:val="nil"/>
              <w:left w:val="nil"/>
              <w:bottom w:val="single" w:sz="8" w:space="0" w:color="auto"/>
              <w:right w:val="single" w:sz="8" w:space="0" w:color="auto"/>
            </w:tcBorders>
            <w:shd w:val="clear" w:color="000000" w:fill="FF6438"/>
            <w:vAlign w:val="center"/>
            <w:hideMark/>
          </w:tcPr>
          <w:p w14:paraId="42D10E94" w14:textId="6B333D57" w:rsidR="007D412A" w:rsidRPr="000A2DBD" w:rsidDel="009D615F" w:rsidRDefault="007D412A" w:rsidP="009D615F">
            <w:pPr>
              <w:spacing w:line="480" w:lineRule="auto"/>
              <w:rPr>
                <w:del w:id="1091" w:author="Hemstrom, William Beryl [2]" w:date="2023-05-09T13:38:00Z"/>
                <w:rFonts w:ascii="Times New Roman" w:eastAsia="Times New Roman" w:hAnsi="Times New Roman" w:cs="Times New Roman"/>
                <w:color w:val="000000"/>
                <w:sz w:val="20"/>
                <w:szCs w:val="20"/>
              </w:rPr>
              <w:pPrChange w:id="1092" w:author="Hemstrom, William Beryl [2]" w:date="2023-05-09T13:38:00Z">
                <w:pPr>
                  <w:framePr w:hSpace="180" w:wrap="around" w:vAnchor="text" w:hAnchor="page" w:x="545" w:y="92"/>
                  <w:jc w:val="center"/>
                </w:pPr>
              </w:pPrChange>
            </w:pPr>
            <w:del w:id="1093" w:author="Hemstrom, William Beryl [2]" w:date="2023-05-09T13:38:00Z">
              <w:r w:rsidRPr="000A2DBD" w:rsidDel="009D615F">
                <w:rPr>
                  <w:rFonts w:ascii="Times New Roman" w:eastAsia="Times New Roman" w:hAnsi="Times New Roman" w:cs="Times New Roman"/>
                  <w:color w:val="000000"/>
                  <w:sz w:val="20"/>
                  <w:szCs w:val="20"/>
                </w:rPr>
                <w:delText>0.3141</w:delText>
              </w:r>
            </w:del>
          </w:p>
        </w:tc>
      </w:tr>
      <w:tr w:rsidR="000A2DBD" w:rsidRPr="007D412A" w:rsidDel="009D615F" w14:paraId="5064DB8C" w14:textId="48B273EC" w:rsidTr="000A2DBD">
        <w:trPr>
          <w:trHeight w:val="340"/>
          <w:del w:id="1094" w:author="Hemstrom, William Beryl [2]" w:date="2023-05-09T13:38:00Z"/>
        </w:trPr>
        <w:tc>
          <w:tcPr>
            <w:tcW w:w="416" w:type="dxa"/>
            <w:tcBorders>
              <w:top w:val="nil"/>
              <w:left w:val="nil"/>
              <w:bottom w:val="nil"/>
              <w:right w:val="single" w:sz="4" w:space="0" w:color="auto"/>
            </w:tcBorders>
            <w:shd w:val="clear" w:color="000000" w:fill="D9E1F2"/>
            <w:noWrap/>
            <w:vAlign w:val="bottom"/>
            <w:hideMark/>
          </w:tcPr>
          <w:p w14:paraId="69E5CF07" w14:textId="575E7FD7" w:rsidR="000B1915" w:rsidRPr="000A2DBD" w:rsidDel="009D615F" w:rsidRDefault="000B1915" w:rsidP="009D615F">
            <w:pPr>
              <w:spacing w:line="480" w:lineRule="auto"/>
              <w:rPr>
                <w:del w:id="1095" w:author="Hemstrom, William Beryl [2]" w:date="2023-05-09T13:38:00Z"/>
                <w:rFonts w:ascii="Times New Roman" w:eastAsia="Times New Roman" w:hAnsi="Times New Roman" w:cs="Times New Roman"/>
                <w:color w:val="000000"/>
                <w:sz w:val="20"/>
                <w:szCs w:val="20"/>
              </w:rPr>
              <w:pPrChange w:id="1096" w:author="Hemstrom, William Beryl [2]" w:date="2023-05-09T13:38:00Z">
                <w:pPr>
                  <w:framePr w:hSpace="180" w:wrap="around" w:vAnchor="text" w:hAnchor="page" w:x="545" w:y="92"/>
                  <w:jc w:val="right"/>
                </w:pPr>
              </w:pPrChange>
            </w:pPr>
            <w:del w:id="1097" w:author="Hemstrom, William Beryl [2]" w:date="2023-05-09T13:38:00Z">
              <w:r w:rsidRPr="000A2DBD" w:rsidDel="009D615F">
                <w:rPr>
                  <w:rFonts w:ascii="Times New Roman" w:eastAsia="Times New Roman" w:hAnsi="Times New Roman" w:cs="Times New Roman"/>
                  <w:color w:val="000000"/>
                  <w:sz w:val="20"/>
                  <w:szCs w:val="20"/>
                </w:rPr>
                <w:delText>11</w:delText>
              </w:r>
            </w:del>
          </w:p>
        </w:tc>
        <w:tc>
          <w:tcPr>
            <w:tcW w:w="848" w:type="dxa"/>
            <w:tcBorders>
              <w:top w:val="nil"/>
              <w:left w:val="single" w:sz="4" w:space="0" w:color="auto"/>
            </w:tcBorders>
            <w:shd w:val="clear" w:color="auto" w:fill="auto"/>
            <w:vAlign w:val="center"/>
            <w:hideMark/>
          </w:tcPr>
          <w:p w14:paraId="3044418B" w14:textId="5F5B34CB" w:rsidR="000B1915" w:rsidRPr="000A2DBD" w:rsidDel="009D615F" w:rsidRDefault="000B1915" w:rsidP="009D615F">
            <w:pPr>
              <w:spacing w:line="480" w:lineRule="auto"/>
              <w:rPr>
                <w:del w:id="1098" w:author="Hemstrom, William Beryl [2]" w:date="2023-05-09T13:38:00Z"/>
                <w:rFonts w:ascii="Times New Roman" w:eastAsia="Times New Roman" w:hAnsi="Times New Roman" w:cs="Times New Roman"/>
                <w:color w:val="000000"/>
                <w:sz w:val="20"/>
                <w:szCs w:val="20"/>
              </w:rPr>
              <w:pPrChange w:id="1099" w:author="Hemstrom, William Beryl [2]" w:date="2023-05-09T13:38:00Z">
                <w:pPr>
                  <w:framePr w:hSpace="180" w:wrap="around" w:vAnchor="text" w:hAnchor="page" w:x="545" w:y="92"/>
                  <w:jc w:val="center"/>
                </w:pPr>
              </w:pPrChange>
            </w:pPr>
          </w:p>
        </w:tc>
        <w:tc>
          <w:tcPr>
            <w:tcW w:w="810" w:type="dxa"/>
            <w:tcBorders>
              <w:top w:val="single" w:sz="4" w:space="0" w:color="auto"/>
              <w:right w:val="single" w:sz="4" w:space="0" w:color="auto"/>
            </w:tcBorders>
            <w:shd w:val="clear" w:color="auto" w:fill="auto"/>
            <w:vAlign w:val="center"/>
            <w:hideMark/>
          </w:tcPr>
          <w:p w14:paraId="459350F4" w14:textId="490539D8" w:rsidR="000B1915" w:rsidRPr="000A2DBD" w:rsidDel="009D615F" w:rsidRDefault="000B1915" w:rsidP="009D615F">
            <w:pPr>
              <w:spacing w:line="480" w:lineRule="auto"/>
              <w:rPr>
                <w:del w:id="1100" w:author="Hemstrom, William Beryl [2]" w:date="2023-05-09T13:38:00Z"/>
                <w:rFonts w:ascii="Times New Roman" w:eastAsia="Times New Roman" w:hAnsi="Times New Roman" w:cs="Times New Roman"/>
                <w:color w:val="000000"/>
                <w:sz w:val="20"/>
                <w:szCs w:val="20"/>
              </w:rPr>
              <w:pPrChange w:id="1101" w:author="Hemstrom, William Beryl [2]" w:date="2023-05-09T13:38:00Z">
                <w:pPr>
                  <w:framePr w:hSpace="180" w:wrap="around" w:vAnchor="text" w:hAnchor="page" w:x="545" w:y="92"/>
                  <w:jc w:val="center"/>
                </w:pPr>
              </w:pPrChange>
            </w:pPr>
          </w:p>
        </w:tc>
        <w:tc>
          <w:tcPr>
            <w:tcW w:w="900" w:type="dxa"/>
            <w:tcBorders>
              <w:top w:val="single" w:sz="8" w:space="0" w:color="auto"/>
              <w:left w:val="single" w:sz="4" w:space="0" w:color="auto"/>
              <w:bottom w:val="single" w:sz="8" w:space="0" w:color="auto"/>
              <w:right w:val="single" w:sz="8" w:space="0" w:color="auto"/>
            </w:tcBorders>
            <w:shd w:val="clear" w:color="000000" w:fill="00B050"/>
            <w:vAlign w:val="center"/>
            <w:hideMark/>
          </w:tcPr>
          <w:p w14:paraId="3F958A37" w14:textId="66163787" w:rsidR="000B1915" w:rsidRPr="000A2DBD" w:rsidDel="009D615F" w:rsidRDefault="000B1915" w:rsidP="009D615F">
            <w:pPr>
              <w:spacing w:line="480" w:lineRule="auto"/>
              <w:rPr>
                <w:del w:id="1102" w:author="Hemstrom, William Beryl [2]" w:date="2023-05-09T13:38:00Z"/>
                <w:rFonts w:ascii="Times New Roman" w:eastAsia="Times New Roman" w:hAnsi="Times New Roman" w:cs="Times New Roman"/>
                <w:color w:val="000000"/>
                <w:sz w:val="20"/>
                <w:szCs w:val="20"/>
              </w:rPr>
              <w:pPrChange w:id="1103" w:author="Hemstrom, William Beryl [2]" w:date="2023-05-09T13:38:00Z">
                <w:pPr>
                  <w:framePr w:hSpace="180" w:wrap="around" w:vAnchor="text" w:hAnchor="page" w:x="545" w:y="92"/>
                  <w:jc w:val="center"/>
                </w:pPr>
              </w:pPrChange>
            </w:pPr>
            <w:del w:id="1104" w:author="Hemstrom, William Beryl [2]" w:date="2023-05-09T13:38:00Z">
              <w:r w:rsidRPr="000A2DBD" w:rsidDel="009D615F">
                <w:rPr>
                  <w:rFonts w:ascii="Times New Roman" w:eastAsia="Times New Roman" w:hAnsi="Times New Roman" w:cs="Times New Roman"/>
                  <w:color w:val="000000"/>
                  <w:sz w:val="20"/>
                  <w:szCs w:val="20"/>
                </w:rPr>
                <w:delText>-0.0430</w:delText>
              </w:r>
            </w:del>
          </w:p>
        </w:tc>
        <w:tc>
          <w:tcPr>
            <w:tcW w:w="900" w:type="dxa"/>
            <w:tcBorders>
              <w:top w:val="nil"/>
              <w:left w:val="nil"/>
              <w:bottom w:val="single" w:sz="8" w:space="0" w:color="auto"/>
              <w:right w:val="single" w:sz="8" w:space="0" w:color="auto"/>
            </w:tcBorders>
            <w:shd w:val="clear" w:color="000000" w:fill="00B050"/>
            <w:vAlign w:val="center"/>
            <w:hideMark/>
          </w:tcPr>
          <w:p w14:paraId="66E43732" w14:textId="7A505391" w:rsidR="000B1915" w:rsidRPr="000A2DBD" w:rsidDel="009D615F" w:rsidRDefault="000B1915" w:rsidP="009D615F">
            <w:pPr>
              <w:spacing w:line="480" w:lineRule="auto"/>
              <w:rPr>
                <w:del w:id="1105" w:author="Hemstrom, William Beryl [2]" w:date="2023-05-09T13:38:00Z"/>
                <w:rFonts w:ascii="Times New Roman" w:eastAsia="Times New Roman" w:hAnsi="Times New Roman" w:cs="Times New Roman"/>
                <w:color w:val="000000"/>
                <w:sz w:val="20"/>
                <w:szCs w:val="20"/>
              </w:rPr>
              <w:pPrChange w:id="1106" w:author="Hemstrom, William Beryl [2]" w:date="2023-05-09T13:38:00Z">
                <w:pPr>
                  <w:framePr w:hSpace="180" w:wrap="around" w:vAnchor="text" w:hAnchor="page" w:x="545" w:y="92"/>
                  <w:jc w:val="center"/>
                </w:pPr>
              </w:pPrChange>
            </w:pPr>
            <w:del w:id="1107" w:author="Hemstrom, William Beryl [2]" w:date="2023-05-09T13:38:00Z">
              <w:r w:rsidRPr="000A2DBD" w:rsidDel="009D615F">
                <w:rPr>
                  <w:rFonts w:ascii="Times New Roman" w:eastAsia="Times New Roman" w:hAnsi="Times New Roman" w:cs="Times New Roman"/>
                  <w:color w:val="000000"/>
                  <w:sz w:val="20"/>
                  <w:szCs w:val="20"/>
                </w:rPr>
                <w:delText>-0.0057</w:delText>
              </w:r>
            </w:del>
          </w:p>
        </w:tc>
        <w:tc>
          <w:tcPr>
            <w:tcW w:w="766" w:type="dxa"/>
            <w:tcBorders>
              <w:top w:val="nil"/>
              <w:left w:val="nil"/>
              <w:bottom w:val="single" w:sz="8" w:space="0" w:color="auto"/>
              <w:right w:val="single" w:sz="8" w:space="0" w:color="auto"/>
            </w:tcBorders>
            <w:shd w:val="clear" w:color="000000" w:fill="FFCF75"/>
            <w:vAlign w:val="center"/>
            <w:hideMark/>
          </w:tcPr>
          <w:p w14:paraId="5C26637C" w14:textId="607E54F8" w:rsidR="000B1915" w:rsidRPr="000A2DBD" w:rsidDel="009D615F" w:rsidRDefault="000B1915" w:rsidP="009D615F">
            <w:pPr>
              <w:spacing w:line="480" w:lineRule="auto"/>
              <w:rPr>
                <w:del w:id="1108" w:author="Hemstrom, William Beryl [2]" w:date="2023-05-09T13:38:00Z"/>
                <w:rFonts w:ascii="Times New Roman" w:eastAsia="Times New Roman" w:hAnsi="Times New Roman" w:cs="Times New Roman"/>
                <w:color w:val="000000"/>
                <w:sz w:val="20"/>
                <w:szCs w:val="20"/>
              </w:rPr>
              <w:pPrChange w:id="1109" w:author="Hemstrom, William Beryl [2]" w:date="2023-05-09T13:38:00Z">
                <w:pPr>
                  <w:framePr w:hSpace="180" w:wrap="around" w:vAnchor="text" w:hAnchor="page" w:x="545" w:y="92"/>
                  <w:jc w:val="center"/>
                </w:pPr>
              </w:pPrChange>
            </w:pPr>
            <w:del w:id="1110" w:author="Hemstrom, William Beryl [2]" w:date="2023-05-09T13:38:00Z">
              <w:r w:rsidRPr="000A2DBD" w:rsidDel="009D615F">
                <w:rPr>
                  <w:rFonts w:ascii="Times New Roman" w:eastAsia="Times New Roman" w:hAnsi="Times New Roman" w:cs="Times New Roman"/>
                  <w:color w:val="000000"/>
                  <w:sz w:val="20"/>
                  <w:szCs w:val="20"/>
                </w:rPr>
                <w:delText>0.1399</w:delText>
              </w:r>
            </w:del>
          </w:p>
        </w:tc>
        <w:tc>
          <w:tcPr>
            <w:tcW w:w="766" w:type="dxa"/>
            <w:tcBorders>
              <w:top w:val="nil"/>
              <w:left w:val="nil"/>
              <w:bottom w:val="single" w:sz="8" w:space="0" w:color="auto"/>
              <w:right w:val="single" w:sz="8" w:space="0" w:color="auto"/>
            </w:tcBorders>
            <w:shd w:val="clear" w:color="000000" w:fill="FFDA7B"/>
            <w:vAlign w:val="center"/>
            <w:hideMark/>
          </w:tcPr>
          <w:p w14:paraId="47C38295" w14:textId="1D2CA00C" w:rsidR="000B1915" w:rsidRPr="000A2DBD" w:rsidDel="009D615F" w:rsidRDefault="000B1915" w:rsidP="009D615F">
            <w:pPr>
              <w:spacing w:line="480" w:lineRule="auto"/>
              <w:rPr>
                <w:del w:id="1111" w:author="Hemstrom, William Beryl [2]" w:date="2023-05-09T13:38:00Z"/>
                <w:rFonts w:ascii="Times New Roman" w:eastAsia="Times New Roman" w:hAnsi="Times New Roman" w:cs="Times New Roman"/>
                <w:color w:val="000000"/>
                <w:sz w:val="20"/>
                <w:szCs w:val="20"/>
              </w:rPr>
              <w:pPrChange w:id="1112" w:author="Hemstrom, William Beryl [2]" w:date="2023-05-09T13:38:00Z">
                <w:pPr>
                  <w:framePr w:hSpace="180" w:wrap="around" w:vAnchor="text" w:hAnchor="page" w:x="545" w:y="92"/>
                  <w:jc w:val="center"/>
                </w:pPr>
              </w:pPrChange>
            </w:pPr>
            <w:del w:id="1113" w:author="Hemstrom, William Beryl [2]" w:date="2023-05-09T13:38:00Z">
              <w:r w:rsidRPr="000A2DBD" w:rsidDel="009D615F">
                <w:rPr>
                  <w:rFonts w:ascii="Times New Roman" w:eastAsia="Times New Roman" w:hAnsi="Times New Roman" w:cs="Times New Roman"/>
                  <w:color w:val="000000"/>
                  <w:sz w:val="20"/>
                  <w:szCs w:val="20"/>
                </w:rPr>
                <w:delText>0.1226</w:delText>
              </w:r>
            </w:del>
          </w:p>
        </w:tc>
        <w:tc>
          <w:tcPr>
            <w:tcW w:w="808" w:type="dxa"/>
            <w:tcBorders>
              <w:top w:val="nil"/>
              <w:left w:val="nil"/>
              <w:bottom w:val="single" w:sz="8" w:space="0" w:color="auto"/>
              <w:right w:val="single" w:sz="8" w:space="0" w:color="auto"/>
            </w:tcBorders>
            <w:shd w:val="clear" w:color="000000" w:fill="FFE983"/>
            <w:vAlign w:val="center"/>
            <w:hideMark/>
          </w:tcPr>
          <w:p w14:paraId="3275759B" w14:textId="5526305B" w:rsidR="000B1915" w:rsidRPr="000A2DBD" w:rsidDel="009D615F" w:rsidRDefault="000B1915" w:rsidP="009D615F">
            <w:pPr>
              <w:spacing w:line="480" w:lineRule="auto"/>
              <w:rPr>
                <w:del w:id="1114" w:author="Hemstrom, William Beryl [2]" w:date="2023-05-09T13:38:00Z"/>
                <w:rFonts w:ascii="Times New Roman" w:eastAsia="Times New Roman" w:hAnsi="Times New Roman" w:cs="Times New Roman"/>
                <w:color w:val="000000"/>
                <w:sz w:val="20"/>
                <w:szCs w:val="20"/>
              </w:rPr>
              <w:pPrChange w:id="1115" w:author="Hemstrom, William Beryl [2]" w:date="2023-05-09T13:38:00Z">
                <w:pPr>
                  <w:framePr w:hSpace="180" w:wrap="around" w:vAnchor="text" w:hAnchor="page" w:x="545" w:y="92"/>
                  <w:jc w:val="center"/>
                </w:pPr>
              </w:pPrChange>
            </w:pPr>
            <w:del w:id="1116" w:author="Hemstrom, William Beryl [2]" w:date="2023-05-09T13:38:00Z">
              <w:r w:rsidRPr="000A2DBD" w:rsidDel="009D615F">
                <w:rPr>
                  <w:rFonts w:ascii="Times New Roman" w:eastAsia="Times New Roman" w:hAnsi="Times New Roman" w:cs="Times New Roman"/>
                  <w:color w:val="000000"/>
                  <w:sz w:val="20"/>
                  <w:szCs w:val="20"/>
                </w:rPr>
                <w:delText>0.0988</w:delText>
              </w:r>
            </w:del>
          </w:p>
        </w:tc>
        <w:tc>
          <w:tcPr>
            <w:tcW w:w="810" w:type="dxa"/>
            <w:tcBorders>
              <w:top w:val="nil"/>
              <w:left w:val="nil"/>
              <w:bottom w:val="single" w:sz="8" w:space="0" w:color="auto"/>
              <w:right w:val="single" w:sz="8" w:space="0" w:color="auto"/>
            </w:tcBorders>
            <w:shd w:val="clear" w:color="000000" w:fill="FFE480"/>
            <w:vAlign w:val="center"/>
            <w:hideMark/>
          </w:tcPr>
          <w:p w14:paraId="5F2D8F3A" w14:textId="3F207F89" w:rsidR="000B1915" w:rsidRPr="000A2DBD" w:rsidDel="009D615F" w:rsidRDefault="000B1915" w:rsidP="009D615F">
            <w:pPr>
              <w:spacing w:line="480" w:lineRule="auto"/>
              <w:rPr>
                <w:del w:id="1117" w:author="Hemstrom, William Beryl [2]" w:date="2023-05-09T13:38:00Z"/>
                <w:rFonts w:ascii="Times New Roman" w:eastAsia="Times New Roman" w:hAnsi="Times New Roman" w:cs="Times New Roman"/>
                <w:color w:val="000000"/>
                <w:sz w:val="20"/>
                <w:szCs w:val="20"/>
              </w:rPr>
              <w:pPrChange w:id="1118" w:author="Hemstrom, William Beryl [2]" w:date="2023-05-09T13:38:00Z">
                <w:pPr>
                  <w:framePr w:hSpace="180" w:wrap="around" w:vAnchor="text" w:hAnchor="page" w:x="545" w:y="92"/>
                  <w:jc w:val="center"/>
                </w:pPr>
              </w:pPrChange>
            </w:pPr>
            <w:del w:id="1119" w:author="Hemstrom, William Beryl [2]" w:date="2023-05-09T13:38:00Z">
              <w:r w:rsidRPr="000A2DBD" w:rsidDel="009D615F">
                <w:rPr>
                  <w:rFonts w:ascii="Times New Roman" w:eastAsia="Times New Roman" w:hAnsi="Times New Roman" w:cs="Times New Roman"/>
                  <w:color w:val="000000"/>
                  <w:sz w:val="20"/>
                  <w:szCs w:val="20"/>
                </w:rPr>
                <w:delText>0.1062</w:delText>
              </w:r>
            </w:del>
          </w:p>
        </w:tc>
        <w:tc>
          <w:tcPr>
            <w:tcW w:w="766" w:type="dxa"/>
            <w:tcBorders>
              <w:top w:val="nil"/>
              <w:left w:val="nil"/>
              <w:bottom w:val="single" w:sz="8" w:space="0" w:color="auto"/>
              <w:right w:val="single" w:sz="8" w:space="0" w:color="auto"/>
            </w:tcBorders>
            <w:shd w:val="clear" w:color="000000" w:fill="FFE581"/>
            <w:vAlign w:val="center"/>
            <w:hideMark/>
          </w:tcPr>
          <w:p w14:paraId="71DC8EB1" w14:textId="3B725504" w:rsidR="000B1915" w:rsidRPr="000A2DBD" w:rsidDel="009D615F" w:rsidRDefault="000B1915" w:rsidP="009D615F">
            <w:pPr>
              <w:spacing w:line="480" w:lineRule="auto"/>
              <w:rPr>
                <w:del w:id="1120" w:author="Hemstrom, William Beryl [2]" w:date="2023-05-09T13:38:00Z"/>
                <w:rFonts w:ascii="Times New Roman" w:eastAsia="Times New Roman" w:hAnsi="Times New Roman" w:cs="Times New Roman"/>
                <w:color w:val="000000"/>
                <w:sz w:val="20"/>
                <w:szCs w:val="20"/>
              </w:rPr>
              <w:pPrChange w:id="1121" w:author="Hemstrom, William Beryl [2]" w:date="2023-05-09T13:38:00Z">
                <w:pPr>
                  <w:framePr w:hSpace="180" w:wrap="around" w:vAnchor="text" w:hAnchor="page" w:x="545" w:y="92"/>
                  <w:jc w:val="center"/>
                </w:pPr>
              </w:pPrChange>
            </w:pPr>
            <w:del w:id="1122" w:author="Hemstrom, William Beryl [2]" w:date="2023-05-09T13:38:00Z">
              <w:r w:rsidRPr="000A2DBD" w:rsidDel="009D615F">
                <w:rPr>
                  <w:rFonts w:ascii="Times New Roman" w:eastAsia="Times New Roman" w:hAnsi="Times New Roman" w:cs="Times New Roman"/>
                  <w:color w:val="000000"/>
                  <w:sz w:val="20"/>
                  <w:szCs w:val="20"/>
                </w:rPr>
                <w:delText>0.1043</w:delText>
              </w:r>
            </w:del>
          </w:p>
        </w:tc>
        <w:tc>
          <w:tcPr>
            <w:tcW w:w="854" w:type="dxa"/>
            <w:tcBorders>
              <w:top w:val="nil"/>
              <w:left w:val="nil"/>
              <w:bottom w:val="single" w:sz="8" w:space="0" w:color="auto"/>
              <w:right w:val="single" w:sz="8" w:space="0" w:color="auto"/>
            </w:tcBorders>
            <w:shd w:val="clear" w:color="000000" w:fill="92D16D"/>
            <w:vAlign w:val="center"/>
            <w:hideMark/>
          </w:tcPr>
          <w:p w14:paraId="355B0859" w14:textId="6C3CADD1" w:rsidR="000B1915" w:rsidRPr="000A2DBD" w:rsidDel="009D615F" w:rsidRDefault="000B1915" w:rsidP="009D615F">
            <w:pPr>
              <w:spacing w:line="480" w:lineRule="auto"/>
              <w:rPr>
                <w:del w:id="1123" w:author="Hemstrom, William Beryl [2]" w:date="2023-05-09T13:38:00Z"/>
                <w:rFonts w:ascii="Times New Roman" w:eastAsia="Times New Roman" w:hAnsi="Times New Roman" w:cs="Times New Roman"/>
                <w:color w:val="000000"/>
                <w:sz w:val="20"/>
                <w:szCs w:val="20"/>
              </w:rPr>
              <w:pPrChange w:id="1124" w:author="Hemstrom, William Beryl [2]" w:date="2023-05-09T13:38:00Z">
                <w:pPr>
                  <w:framePr w:hSpace="180" w:wrap="around" w:vAnchor="text" w:hAnchor="page" w:x="545" w:y="92"/>
                  <w:jc w:val="center"/>
                </w:pPr>
              </w:pPrChange>
            </w:pPr>
            <w:del w:id="1125" w:author="Hemstrom, William Beryl [2]" w:date="2023-05-09T13:38:00Z">
              <w:r w:rsidRPr="000A2DBD" w:rsidDel="009D615F">
                <w:rPr>
                  <w:rFonts w:ascii="Times New Roman" w:eastAsia="Times New Roman" w:hAnsi="Times New Roman" w:cs="Times New Roman"/>
                  <w:color w:val="000000"/>
                  <w:sz w:val="20"/>
                  <w:szCs w:val="20"/>
                </w:rPr>
                <w:delText>0.0539</w:delText>
              </w:r>
            </w:del>
          </w:p>
        </w:tc>
        <w:tc>
          <w:tcPr>
            <w:tcW w:w="900" w:type="dxa"/>
            <w:tcBorders>
              <w:top w:val="nil"/>
              <w:left w:val="nil"/>
              <w:bottom w:val="single" w:sz="8" w:space="0" w:color="auto"/>
              <w:right w:val="single" w:sz="8" w:space="0" w:color="auto"/>
            </w:tcBorders>
            <w:shd w:val="clear" w:color="000000" w:fill="FFE983"/>
            <w:vAlign w:val="center"/>
            <w:hideMark/>
          </w:tcPr>
          <w:p w14:paraId="005C157A" w14:textId="64DD4EF6" w:rsidR="000B1915" w:rsidRPr="000A2DBD" w:rsidDel="009D615F" w:rsidRDefault="000B1915" w:rsidP="009D615F">
            <w:pPr>
              <w:spacing w:line="480" w:lineRule="auto"/>
              <w:rPr>
                <w:del w:id="1126" w:author="Hemstrom, William Beryl [2]" w:date="2023-05-09T13:38:00Z"/>
                <w:rFonts w:ascii="Times New Roman" w:eastAsia="Times New Roman" w:hAnsi="Times New Roman" w:cs="Times New Roman"/>
                <w:color w:val="000000"/>
                <w:sz w:val="20"/>
                <w:szCs w:val="20"/>
              </w:rPr>
              <w:pPrChange w:id="1127" w:author="Hemstrom, William Beryl [2]" w:date="2023-05-09T13:38:00Z">
                <w:pPr>
                  <w:framePr w:hSpace="180" w:wrap="around" w:vAnchor="text" w:hAnchor="page" w:x="545" w:y="92"/>
                  <w:jc w:val="center"/>
                </w:pPr>
              </w:pPrChange>
            </w:pPr>
            <w:del w:id="1128" w:author="Hemstrom, William Beryl [2]" w:date="2023-05-09T13:38:00Z">
              <w:r w:rsidRPr="000A2DBD" w:rsidDel="009D615F">
                <w:rPr>
                  <w:rFonts w:ascii="Times New Roman" w:eastAsia="Times New Roman" w:hAnsi="Times New Roman" w:cs="Times New Roman"/>
                  <w:color w:val="000000"/>
                  <w:sz w:val="20"/>
                  <w:szCs w:val="20"/>
                </w:rPr>
                <w:delText>0.0986</w:delText>
              </w:r>
            </w:del>
          </w:p>
        </w:tc>
        <w:tc>
          <w:tcPr>
            <w:tcW w:w="900" w:type="dxa"/>
            <w:tcBorders>
              <w:top w:val="nil"/>
              <w:left w:val="nil"/>
              <w:bottom w:val="single" w:sz="8" w:space="0" w:color="auto"/>
              <w:right w:val="single" w:sz="8" w:space="0" w:color="auto"/>
            </w:tcBorders>
            <w:shd w:val="clear" w:color="000000" w:fill="00B050"/>
            <w:vAlign w:val="center"/>
            <w:hideMark/>
          </w:tcPr>
          <w:p w14:paraId="67B0A64F" w14:textId="28E1FFA9" w:rsidR="000B1915" w:rsidRPr="000A2DBD" w:rsidDel="009D615F" w:rsidRDefault="000B1915" w:rsidP="009D615F">
            <w:pPr>
              <w:spacing w:line="480" w:lineRule="auto"/>
              <w:rPr>
                <w:del w:id="1129" w:author="Hemstrom, William Beryl [2]" w:date="2023-05-09T13:38:00Z"/>
                <w:rFonts w:ascii="Times New Roman" w:eastAsia="Times New Roman" w:hAnsi="Times New Roman" w:cs="Times New Roman"/>
                <w:color w:val="000000"/>
                <w:sz w:val="20"/>
                <w:szCs w:val="20"/>
              </w:rPr>
              <w:pPrChange w:id="1130" w:author="Hemstrom, William Beryl [2]" w:date="2023-05-09T13:38:00Z">
                <w:pPr>
                  <w:framePr w:hSpace="180" w:wrap="around" w:vAnchor="text" w:hAnchor="page" w:x="545" w:y="92"/>
                  <w:jc w:val="center"/>
                </w:pPr>
              </w:pPrChange>
            </w:pPr>
            <w:del w:id="1131" w:author="Hemstrom, William Beryl [2]" w:date="2023-05-09T13:38:00Z">
              <w:r w:rsidRPr="000A2DBD" w:rsidDel="009D615F">
                <w:rPr>
                  <w:rFonts w:ascii="Times New Roman" w:eastAsia="Times New Roman" w:hAnsi="Times New Roman" w:cs="Times New Roman"/>
                  <w:color w:val="000000"/>
                  <w:sz w:val="20"/>
                  <w:szCs w:val="20"/>
                </w:rPr>
                <w:delText>-0.1797</w:delText>
              </w:r>
            </w:del>
          </w:p>
        </w:tc>
        <w:tc>
          <w:tcPr>
            <w:tcW w:w="900" w:type="dxa"/>
            <w:tcBorders>
              <w:top w:val="nil"/>
              <w:left w:val="nil"/>
              <w:bottom w:val="single" w:sz="8" w:space="0" w:color="auto"/>
              <w:right w:val="single" w:sz="8" w:space="0" w:color="auto"/>
            </w:tcBorders>
            <w:shd w:val="clear" w:color="000000" w:fill="FF693B"/>
            <w:vAlign w:val="center"/>
            <w:hideMark/>
          </w:tcPr>
          <w:p w14:paraId="7EE91F5B" w14:textId="55EEE420" w:rsidR="000B1915" w:rsidRPr="000A2DBD" w:rsidDel="009D615F" w:rsidRDefault="000B1915" w:rsidP="009D615F">
            <w:pPr>
              <w:spacing w:line="480" w:lineRule="auto"/>
              <w:rPr>
                <w:del w:id="1132" w:author="Hemstrom, William Beryl [2]" w:date="2023-05-09T13:38:00Z"/>
                <w:rFonts w:ascii="Times New Roman" w:eastAsia="Times New Roman" w:hAnsi="Times New Roman" w:cs="Times New Roman"/>
                <w:color w:val="000000"/>
                <w:sz w:val="20"/>
                <w:szCs w:val="20"/>
              </w:rPr>
              <w:pPrChange w:id="1133" w:author="Hemstrom, William Beryl [2]" w:date="2023-05-09T13:38:00Z">
                <w:pPr>
                  <w:framePr w:hSpace="180" w:wrap="around" w:vAnchor="text" w:hAnchor="page" w:x="545" w:y="92"/>
                  <w:jc w:val="center"/>
                </w:pPr>
              </w:pPrChange>
            </w:pPr>
            <w:del w:id="1134" w:author="Hemstrom, William Beryl [2]" w:date="2023-05-09T13:38:00Z">
              <w:r w:rsidRPr="000A2DBD" w:rsidDel="009D615F">
                <w:rPr>
                  <w:rFonts w:ascii="Times New Roman" w:eastAsia="Times New Roman" w:hAnsi="Times New Roman" w:cs="Times New Roman"/>
                  <w:color w:val="000000"/>
                  <w:sz w:val="20"/>
                  <w:szCs w:val="20"/>
                </w:rPr>
                <w:delText>0.3053</w:delText>
              </w:r>
            </w:del>
          </w:p>
        </w:tc>
      </w:tr>
      <w:tr w:rsidR="000A2DBD" w:rsidRPr="007D412A" w:rsidDel="009D615F" w14:paraId="771D49AC" w14:textId="570DC61C" w:rsidTr="000A2DBD">
        <w:trPr>
          <w:trHeight w:val="340"/>
          <w:del w:id="1135" w:author="Hemstrom, William Beryl [2]" w:date="2023-05-09T13:38:00Z"/>
        </w:trPr>
        <w:tc>
          <w:tcPr>
            <w:tcW w:w="416" w:type="dxa"/>
            <w:tcBorders>
              <w:top w:val="nil"/>
              <w:left w:val="nil"/>
              <w:bottom w:val="nil"/>
              <w:right w:val="single" w:sz="4" w:space="0" w:color="auto"/>
            </w:tcBorders>
            <w:shd w:val="clear" w:color="000000" w:fill="D9E1F2"/>
            <w:noWrap/>
            <w:vAlign w:val="bottom"/>
            <w:hideMark/>
          </w:tcPr>
          <w:p w14:paraId="48475C81" w14:textId="41C8F69D" w:rsidR="000B1915" w:rsidRPr="000A2DBD" w:rsidDel="009D615F" w:rsidRDefault="000B1915" w:rsidP="009D615F">
            <w:pPr>
              <w:spacing w:line="480" w:lineRule="auto"/>
              <w:rPr>
                <w:del w:id="1136" w:author="Hemstrom, William Beryl [2]" w:date="2023-05-09T13:38:00Z"/>
                <w:rFonts w:ascii="Times New Roman" w:eastAsia="Times New Roman" w:hAnsi="Times New Roman" w:cs="Times New Roman"/>
                <w:color w:val="000000"/>
                <w:sz w:val="20"/>
                <w:szCs w:val="20"/>
              </w:rPr>
              <w:pPrChange w:id="1137" w:author="Hemstrom, William Beryl [2]" w:date="2023-05-09T13:38:00Z">
                <w:pPr>
                  <w:framePr w:hSpace="180" w:wrap="around" w:vAnchor="text" w:hAnchor="page" w:x="545" w:y="92"/>
                  <w:jc w:val="right"/>
                </w:pPr>
              </w:pPrChange>
            </w:pPr>
            <w:del w:id="1138" w:author="Hemstrom, William Beryl [2]" w:date="2023-05-09T13:38:00Z">
              <w:r w:rsidRPr="000A2DBD" w:rsidDel="009D615F">
                <w:rPr>
                  <w:rFonts w:ascii="Times New Roman" w:eastAsia="Times New Roman" w:hAnsi="Times New Roman" w:cs="Times New Roman"/>
                  <w:color w:val="000000"/>
                  <w:sz w:val="20"/>
                  <w:szCs w:val="20"/>
                </w:rPr>
                <w:delText>12</w:delText>
              </w:r>
            </w:del>
          </w:p>
        </w:tc>
        <w:tc>
          <w:tcPr>
            <w:tcW w:w="848" w:type="dxa"/>
            <w:tcBorders>
              <w:top w:val="nil"/>
              <w:left w:val="single" w:sz="4" w:space="0" w:color="auto"/>
            </w:tcBorders>
            <w:shd w:val="clear" w:color="auto" w:fill="auto"/>
            <w:vAlign w:val="center"/>
            <w:hideMark/>
          </w:tcPr>
          <w:p w14:paraId="74B4A81D" w14:textId="55A9AD31" w:rsidR="000B1915" w:rsidRPr="000A2DBD" w:rsidDel="009D615F" w:rsidRDefault="000B1915" w:rsidP="009D615F">
            <w:pPr>
              <w:spacing w:line="480" w:lineRule="auto"/>
              <w:rPr>
                <w:del w:id="1139" w:author="Hemstrom, William Beryl [2]" w:date="2023-05-09T13:38:00Z"/>
                <w:rFonts w:ascii="Times New Roman" w:eastAsia="Times New Roman" w:hAnsi="Times New Roman" w:cs="Times New Roman"/>
                <w:color w:val="000000"/>
                <w:sz w:val="20"/>
                <w:szCs w:val="20"/>
              </w:rPr>
              <w:pPrChange w:id="1140"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51A245EA" w14:textId="69661308" w:rsidR="000B1915" w:rsidRPr="000A2DBD" w:rsidDel="009D615F" w:rsidRDefault="000B1915" w:rsidP="009D615F">
            <w:pPr>
              <w:spacing w:line="480" w:lineRule="auto"/>
              <w:rPr>
                <w:del w:id="1141" w:author="Hemstrom, William Beryl [2]" w:date="2023-05-09T13:38:00Z"/>
                <w:rFonts w:ascii="Times New Roman" w:eastAsia="Times New Roman" w:hAnsi="Times New Roman" w:cs="Times New Roman"/>
                <w:color w:val="000000"/>
                <w:sz w:val="20"/>
                <w:szCs w:val="20"/>
              </w:rPr>
              <w:pPrChange w:id="1142" w:author="Hemstrom, William Beryl [2]" w:date="2023-05-09T13:38:00Z">
                <w:pPr>
                  <w:framePr w:hSpace="180" w:wrap="around" w:vAnchor="text" w:hAnchor="page" w:x="545" w:y="92"/>
                  <w:jc w:val="center"/>
                </w:pPr>
              </w:pPrChange>
            </w:pPr>
          </w:p>
        </w:tc>
        <w:tc>
          <w:tcPr>
            <w:tcW w:w="900" w:type="dxa"/>
            <w:tcBorders>
              <w:top w:val="nil"/>
              <w:left w:val="nil"/>
              <w:right w:val="single" w:sz="8" w:space="0" w:color="auto"/>
            </w:tcBorders>
            <w:shd w:val="clear" w:color="auto" w:fill="auto"/>
            <w:vAlign w:val="center"/>
            <w:hideMark/>
          </w:tcPr>
          <w:p w14:paraId="5960F2B4" w14:textId="4FF84F65" w:rsidR="000B1915" w:rsidRPr="000A2DBD" w:rsidDel="009D615F" w:rsidRDefault="000B1915" w:rsidP="009D615F">
            <w:pPr>
              <w:spacing w:line="480" w:lineRule="auto"/>
              <w:rPr>
                <w:del w:id="1143" w:author="Hemstrom, William Beryl [2]" w:date="2023-05-09T13:38:00Z"/>
                <w:rFonts w:ascii="Times New Roman" w:eastAsia="Times New Roman" w:hAnsi="Times New Roman" w:cs="Times New Roman"/>
                <w:color w:val="000000"/>
                <w:sz w:val="20"/>
                <w:szCs w:val="20"/>
              </w:rPr>
              <w:pPrChange w:id="1144" w:author="Hemstrom, William Beryl [2]" w:date="2023-05-09T13:38:00Z">
                <w:pPr>
                  <w:framePr w:hSpace="180" w:wrap="around" w:vAnchor="text" w:hAnchor="page" w:x="545" w:y="92"/>
                  <w:jc w:val="center"/>
                </w:pPr>
              </w:pPrChange>
            </w:pPr>
            <w:del w:id="1145"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900" w:type="dxa"/>
            <w:tcBorders>
              <w:top w:val="single" w:sz="8" w:space="0" w:color="auto"/>
              <w:left w:val="nil"/>
              <w:bottom w:val="single" w:sz="4" w:space="0" w:color="auto"/>
              <w:right w:val="single" w:sz="8" w:space="0" w:color="auto"/>
            </w:tcBorders>
            <w:shd w:val="clear" w:color="000000" w:fill="D7E17B"/>
            <w:vAlign w:val="center"/>
            <w:hideMark/>
          </w:tcPr>
          <w:p w14:paraId="774BD547" w14:textId="27C933EB" w:rsidR="000B1915" w:rsidRPr="000A2DBD" w:rsidDel="009D615F" w:rsidRDefault="000B1915" w:rsidP="009D615F">
            <w:pPr>
              <w:spacing w:line="480" w:lineRule="auto"/>
              <w:rPr>
                <w:del w:id="1146" w:author="Hemstrom, William Beryl [2]" w:date="2023-05-09T13:38:00Z"/>
                <w:rFonts w:ascii="Times New Roman" w:eastAsia="Times New Roman" w:hAnsi="Times New Roman" w:cs="Times New Roman"/>
                <w:color w:val="000000"/>
                <w:sz w:val="20"/>
                <w:szCs w:val="20"/>
              </w:rPr>
              <w:pPrChange w:id="1147" w:author="Hemstrom, William Beryl [2]" w:date="2023-05-09T13:38:00Z">
                <w:pPr>
                  <w:framePr w:hSpace="180" w:wrap="around" w:vAnchor="text" w:hAnchor="page" w:x="545" w:y="92"/>
                  <w:jc w:val="center"/>
                </w:pPr>
              </w:pPrChange>
            </w:pPr>
            <w:del w:id="1148" w:author="Hemstrom, William Beryl [2]" w:date="2023-05-09T13:38:00Z">
              <w:r w:rsidRPr="000A2DBD" w:rsidDel="009D615F">
                <w:rPr>
                  <w:rFonts w:ascii="Times New Roman" w:eastAsia="Times New Roman" w:hAnsi="Times New Roman" w:cs="Times New Roman"/>
                  <w:color w:val="000000"/>
                  <w:sz w:val="20"/>
                  <w:szCs w:val="20"/>
                </w:rPr>
                <w:delText>0.0793</w:delText>
              </w:r>
            </w:del>
          </w:p>
        </w:tc>
        <w:tc>
          <w:tcPr>
            <w:tcW w:w="766" w:type="dxa"/>
            <w:tcBorders>
              <w:top w:val="nil"/>
              <w:left w:val="nil"/>
              <w:bottom w:val="single" w:sz="8" w:space="0" w:color="auto"/>
              <w:right w:val="single" w:sz="8" w:space="0" w:color="auto"/>
            </w:tcBorders>
            <w:shd w:val="clear" w:color="000000" w:fill="FFBB69"/>
            <w:vAlign w:val="center"/>
            <w:hideMark/>
          </w:tcPr>
          <w:p w14:paraId="33420898" w14:textId="6FB7638F" w:rsidR="000B1915" w:rsidRPr="000A2DBD" w:rsidDel="009D615F" w:rsidRDefault="000B1915" w:rsidP="009D615F">
            <w:pPr>
              <w:spacing w:line="480" w:lineRule="auto"/>
              <w:rPr>
                <w:del w:id="1149" w:author="Hemstrom, William Beryl [2]" w:date="2023-05-09T13:38:00Z"/>
                <w:rFonts w:ascii="Times New Roman" w:eastAsia="Times New Roman" w:hAnsi="Times New Roman" w:cs="Times New Roman"/>
                <w:color w:val="000000"/>
                <w:sz w:val="20"/>
                <w:szCs w:val="20"/>
              </w:rPr>
              <w:pPrChange w:id="1150" w:author="Hemstrom, William Beryl [2]" w:date="2023-05-09T13:38:00Z">
                <w:pPr>
                  <w:framePr w:hSpace="180" w:wrap="around" w:vAnchor="text" w:hAnchor="page" w:x="545" w:y="92"/>
                  <w:jc w:val="center"/>
                </w:pPr>
              </w:pPrChange>
            </w:pPr>
            <w:del w:id="1151" w:author="Hemstrom, William Beryl [2]" w:date="2023-05-09T13:38:00Z">
              <w:r w:rsidRPr="000A2DBD" w:rsidDel="009D615F">
                <w:rPr>
                  <w:rFonts w:ascii="Times New Roman" w:eastAsia="Times New Roman" w:hAnsi="Times New Roman" w:cs="Times New Roman"/>
                  <w:color w:val="000000"/>
                  <w:sz w:val="20"/>
                  <w:szCs w:val="20"/>
                </w:rPr>
                <w:delText>0.1727</w:delText>
              </w:r>
            </w:del>
          </w:p>
        </w:tc>
        <w:tc>
          <w:tcPr>
            <w:tcW w:w="766" w:type="dxa"/>
            <w:tcBorders>
              <w:top w:val="nil"/>
              <w:left w:val="nil"/>
              <w:bottom w:val="single" w:sz="8" w:space="0" w:color="auto"/>
              <w:right w:val="single" w:sz="8" w:space="0" w:color="auto"/>
            </w:tcBorders>
            <w:shd w:val="clear" w:color="000000" w:fill="FF834A"/>
            <w:vAlign w:val="center"/>
            <w:hideMark/>
          </w:tcPr>
          <w:p w14:paraId="0750762E" w14:textId="07DD3EDF" w:rsidR="000B1915" w:rsidRPr="000A2DBD" w:rsidDel="009D615F" w:rsidRDefault="000B1915" w:rsidP="009D615F">
            <w:pPr>
              <w:spacing w:line="480" w:lineRule="auto"/>
              <w:rPr>
                <w:del w:id="1152" w:author="Hemstrom, William Beryl [2]" w:date="2023-05-09T13:38:00Z"/>
                <w:rFonts w:ascii="Times New Roman" w:eastAsia="Times New Roman" w:hAnsi="Times New Roman" w:cs="Times New Roman"/>
                <w:color w:val="000000"/>
                <w:sz w:val="20"/>
                <w:szCs w:val="20"/>
              </w:rPr>
              <w:pPrChange w:id="1153" w:author="Hemstrom, William Beryl [2]" w:date="2023-05-09T13:38:00Z">
                <w:pPr>
                  <w:framePr w:hSpace="180" w:wrap="around" w:vAnchor="text" w:hAnchor="page" w:x="545" w:y="92"/>
                  <w:jc w:val="center"/>
                </w:pPr>
              </w:pPrChange>
            </w:pPr>
            <w:del w:id="1154" w:author="Hemstrom, William Beryl [2]" w:date="2023-05-09T13:38:00Z">
              <w:r w:rsidRPr="000A2DBD" w:rsidDel="009D615F">
                <w:rPr>
                  <w:rFonts w:ascii="Times New Roman" w:eastAsia="Times New Roman" w:hAnsi="Times New Roman" w:cs="Times New Roman"/>
                  <w:color w:val="000000"/>
                  <w:sz w:val="20"/>
                  <w:szCs w:val="20"/>
                </w:rPr>
                <w:delText>0.2644</w:delText>
              </w:r>
            </w:del>
          </w:p>
        </w:tc>
        <w:tc>
          <w:tcPr>
            <w:tcW w:w="808" w:type="dxa"/>
            <w:tcBorders>
              <w:top w:val="nil"/>
              <w:left w:val="nil"/>
              <w:bottom w:val="single" w:sz="8" w:space="0" w:color="auto"/>
              <w:right w:val="single" w:sz="8" w:space="0" w:color="auto"/>
            </w:tcBorders>
            <w:shd w:val="clear" w:color="000000" w:fill="FF9353"/>
            <w:vAlign w:val="center"/>
            <w:hideMark/>
          </w:tcPr>
          <w:p w14:paraId="34D276B6" w14:textId="1900FEE3" w:rsidR="000B1915" w:rsidRPr="000A2DBD" w:rsidDel="009D615F" w:rsidRDefault="000B1915" w:rsidP="009D615F">
            <w:pPr>
              <w:spacing w:line="480" w:lineRule="auto"/>
              <w:rPr>
                <w:del w:id="1155" w:author="Hemstrom, William Beryl [2]" w:date="2023-05-09T13:38:00Z"/>
                <w:rFonts w:ascii="Times New Roman" w:eastAsia="Times New Roman" w:hAnsi="Times New Roman" w:cs="Times New Roman"/>
                <w:color w:val="000000"/>
                <w:sz w:val="20"/>
                <w:szCs w:val="20"/>
              </w:rPr>
              <w:pPrChange w:id="1156" w:author="Hemstrom, William Beryl [2]" w:date="2023-05-09T13:38:00Z">
                <w:pPr>
                  <w:framePr w:hSpace="180" w:wrap="around" w:vAnchor="text" w:hAnchor="page" w:x="545" w:y="92"/>
                  <w:jc w:val="center"/>
                </w:pPr>
              </w:pPrChange>
            </w:pPr>
            <w:del w:id="1157" w:author="Hemstrom, William Beryl [2]" w:date="2023-05-09T13:38:00Z">
              <w:r w:rsidRPr="000A2DBD" w:rsidDel="009D615F">
                <w:rPr>
                  <w:rFonts w:ascii="Times New Roman" w:eastAsia="Times New Roman" w:hAnsi="Times New Roman" w:cs="Times New Roman"/>
                  <w:color w:val="000000"/>
                  <w:sz w:val="20"/>
                  <w:szCs w:val="20"/>
                </w:rPr>
                <w:delText>0.2374</w:delText>
              </w:r>
            </w:del>
          </w:p>
        </w:tc>
        <w:tc>
          <w:tcPr>
            <w:tcW w:w="810" w:type="dxa"/>
            <w:tcBorders>
              <w:top w:val="nil"/>
              <w:left w:val="nil"/>
              <w:bottom w:val="single" w:sz="8" w:space="0" w:color="auto"/>
              <w:right w:val="single" w:sz="8" w:space="0" w:color="auto"/>
            </w:tcBorders>
            <w:shd w:val="clear" w:color="000000" w:fill="FFC46E"/>
            <w:vAlign w:val="center"/>
            <w:hideMark/>
          </w:tcPr>
          <w:p w14:paraId="09210035" w14:textId="4A8F6D7D" w:rsidR="000B1915" w:rsidRPr="000A2DBD" w:rsidDel="009D615F" w:rsidRDefault="000B1915" w:rsidP="009D615F">
            <w:pPr>
              <w:spacing w:line="480" w:lineRule="auto"/>
              <w:rPr>
                <w:del w:id="1158" w:author="Hemstrom, William Beryl [2]" w:date="2023-05-09T13:38:00Z"/>
                <w:rFonts w:ascii="Times New Roman" w:eastAsia="Times New Roman" w:hAnsi="Times New Roman" w:cs="Times New Roman"/>
                <w:color w:val="000000"/>
                <w:sz w:val="20"/>
                <w:szCs w:val="20"/>
              </w:rPr>
              <w:pPrChange w:id="1159" w:author="Hemstrom, William Beryl [2]" w:date="2023-05-09T13:38:00Z">
                <w:pPr>
                  <w:framePr w:hSpace="180" w:wrap="around" w:vAnchor="text" w:hAnchor="page" w:x="545" w:y="92"/>
                  <w:jc w:val="center"/>
                </w:pPr>
              </w:pPrChange>
            </w:pPr>
            <w:del w:id="1160" w:author="Hemstrom, William Beryl [2]" w:date="2023-05-09T13:38:00Z">
              <w:r w:rsidRPr="000A2DBD" w:rsidDel="009D615F">
                <w:rPr>
                  <w:rFonts w:ascii="Times New Roman" w:eastAsia="Times New Roman" w:hAnsi="Times New Roman" w:cs="Times New Roman"/>
                  <w:color w:val="000000"/>
                  <w:sz w:val="20"/>
                  <w:szCs w:val="20"/>
                </w:rPr>
                <w:delText>0.1579</w:delText>
              </w:r>
            </w:del>
          </w:p>
        </w:tc>
        <w:tc>
          <w:tcPr>
            <w:tcW w:w="766" w:type="dxa"/>
            <w:tcBorders>
              <w:top w:val="nil"/>
              <w:left w:val="nil"/>
              <w:bottom w:val="single" w:sz="8" w:space="0" w:color="auto"/>
              <w:right w:val="single" w:sz="8" w:space="0" w:color="auto"/>
            </w:tcBorders>
            <w:shd w:val="clear" w:color="000000" w:fill="E7E57F"/>
            <w:vAlign w:val="center"/>
            <w:hideMark/>
          </w:tcPr>
          <w:p w14:paraId="5211ADCC" w14:textId="672D7A22" w:rsidR="000B1915" w:rsidRPr="000A2DBD" w:rsidDel="009D615F" w:rsidRDefault="000B1915" w:rsidP="009D615F">
            <w:pPr>
              <w:spacing w:line="480" w:lineRule="auto"/>
              <w:rPr>
                <w:del w:id="1161" w:author="Hemstrom, William Beryl [2]" w:date="2023-05-09T13:38:00Z"/>
                <w:rFonts w:ascii="Times New Roman" w:eastAsia="Times New Roman" w:hAnsi="Times New Roman" w:cs="Times New Roman"/>
                <w:color w:val="000000"/>
                <w:sz w:val="20"/>
                <w:szCs w:val="20"/>
              </w:rPr>
              <w:pPrChange w:id="1162" w:author="Hemstrom, William Beryl [2]" w:date="2023-05-09T13:38:00Z">
                <w:pPr>
                  <w:framePr w:hSpace="180" w:wrap="around" w:vAnchor="text" w:hAnchor="page" w:x="545" w:y="92"/>
                  <w:jc w:val="center"/>
                </w:pPr>
              </w:pPrChange>
            </w:pPr>
            <w:del w:id="1163" w:author="Hemstrom, William Beryl [2]" w:date="2023-05-09T13:38:00Z">
              <w:r w:rsidRPr="000A2DBD" w:rsidDel="009D615F">
                <w:rPr>
                  <w:rFonts w:ascii="Times New Roman" w:eastAsia="Times New Roman" w:hAnsi="Times New Roman" w:cs="Times New Roman"/>
                  <w:color w:val="000000"/>
                  <w:sz w:val="20"/>
                  <w:szCs w:val="20"/>
                </w:rPr>
                <w:delText>0.0854</w:delText>
              </w:r>
            </w:del>
          </w:p>
        </w:tc>
        <w:tc>
          <w:tcPr>
            <w:tcW w:w="854" w:type="dxa"/>
            <w:tcBorders>
              <w:top w:val="nil"/>
              <w:left w:val="nil"/>
              <w:bottom w:val="single" w:sz="8" w:space="0" w:color="auto"/>
              <w:right w:val="single" w:sz="8" w:space="0" w:color="auto"/>
            </w:tcBorders>
            <w:shd w:val="clear" w:color="000000" w:fill="00B050"/>
            <w:vAlign w:val="center"/>
            <w:hideMark/>
          </w:tcPr>
          <w:p w14:paraId="0B453BF6" w14:textId="3C229A39" w:rsidR="000B1915" w:rsidRPr="000A2DBD" w:rsidDel="009D615F" w:rsidRDefault="000B1915" w:rsidP="009D615F">
            <w:pPr>
              <w:spacing w:line="480" w:lineRule="auto"/>
              <w:rPr>
                <w:del w:id="1164" w:author="Hemstrom, William Beryl [2]" w:date="2023-05-09T13:38:00Z"/>
                <w:rFonts w:ascii="Times New Roman" w:eastAsia="Times New Roman" w:hAnsi="Times New Roman" w:cs="Times New Roman"/>
                <w:color w:val="000000"/>
                <w:sz w:val="20"/>
                <w:szCs w:val="20"/>
              </w:rPr>
              <w:pPrChange w:id="1165" w:author="Hemstrom, William Beryl [2]" w:date="2023-05-09T13:38:00Z">
                <w:pPr>
                  <w:framePr w:hSpace="180" w:wrap="around" w:vAnchor="text" w:hAnchor="page" w:x="545" w:y="92"/>
                  <w:jc w:val="center"/>
                </w:pPr>
              </w:pPrChange>
            </w:pPr>
            <w:del w:id="1166" w:author="Hemstrom, William Beryl [2]" w:date="2023-05-09T13:38:00Z">
              <w:r w:rsidRPr="000A2DBD" w:rsidDel="009D615F">
                <w:rPr>
                  <w:rFonts w:ascii="Times New Roman" w:eastAsia="Times New Roman" w:hAnsi="Times New Roman" w:cs="Times New Roman"/>
                  <w:color w:val="000000"/>
                  <w:sz w:val="20"/>
                  <w:szCs w:val="20"/>
                </w:rPr>
                <w:delText>-0.0160</w:delText>
              </w:r>
            </w:del>
          </w:p>
        </w:tc>
        <w:tc>
          <w:tcPr>
            <w:tcW w:w="900" w:type="dxa"/>
            <w:tcBorders>
              <w:top w:val="nil"/>
              <w:left w:val="nil"/>
              <w:bottom w:val="single" w:sz="8" w:space="0" w:color="auto"/>
              <w:right w:val="single" w:sz="8" w:space="0" w:color="auto"/>
            </w:tcBorders>
            <w:shd w:val="clear" w:color="000000" w:fill="FFA05A"/>
            <w:vAlign w:val="center"/>
            <w:hideMark/>
          </w:tcPr>
          <w:p w14:paraId="7A19FF77" w14:textId="4859C1FF" w:rsidR="000B1915" w:rsidRPr="000A2DBD" w:rsidDel="009D615F" w:rsidRDefault="000B1915" w:rsidP="009D615F">
            <w:pPr>
              <w:spacing w:line="480" w:lineRule="auto"/>
              <w:rPr>
                <w:del w:id="1167" w:author="Hemstrom, William Beryl [2]" w:date="2023-05-09T13:38:00Z"/>
                <w:rFonts w:ascii="Times New Roman" w:eastAsia="Times New Roman" w:hAnsi="Times New Roman" w:cs="Times New Roman"/>
                <w:color w:val="000000"/>
                <w:sz w:val="20"/>
                <w:szCs w:val="20"/>
              </w:rPr>
              <w:pPrChange w:id="1168" w:author="Hemstrom, William Beryl [2]" w:date="2023-05-09T13:38:00Z">
                <w:pPr>
                  <w:framePr w:hSpace="180" w:wrap="around" w:vAnchor="text" w:hAnchor="page" w:x="545" w:y="92"/>
                  <w:jc w:val="center"/>
                </w:pPr>
              </w:pPrChange>
            </w:pPr>
            <w:del w:id="1169" w:author="Hemstrom, William Beryl [2]" w:date="2023-05-09T13:38:00Z">
              <w:r w:rsidRPr="000A2DBD" w:rsidDel="009D615F">
                <w:rPr>
                  <w:rFonts w:ascii="Times New Roman" w:eastAsia="Times New Roman" w:hAnsi="Times New Roman" w:cs="Times New Roman"/>
                  <w:color w:val="000000"/>
                  <w:sz w:val="20"/>
                  <w:szCs w:val="20"/>
                </w:rPr>
                <w:delText>0.2171</w:delText>
              </w:r>
            </w:del>
          </w:p>
        </w:tc>
        <w:tc>
          <w:tcPr>
            <w:tcW w:w="900" w:type="dxa"/>
            <w:tcBorders>
              <w:top w:val="nil"/>
              <w:left w:val="nil"/>
              <w:bottom w:val="single" w:sz="8" w:space="0" w:color="auto"/>
              <w:right w:val="single" w:sz="8" w:space="0" w:color="auto"/>
            </w:tcBorders>
            <w:shd w:val="clear" w:color="000000" w:fill="00B050"/>
            <w:vAlign w:val="center"/>
            <w:hideMark/>
          </w:tcPr>
          <w:p w14:paraId="526A73C9" w14:textId="216BF9B8" w:rsidR="000B1915" w:rsidRPr="000A2DBD" w:rsidDel="009D615F" w:rsidRDefault="000B1915" w:rsidP="009D615F">
            <w:pPr>
              <w:spacing w:line="480" w:lineRule="auto"/>
              <w:rPr>
                <w:del w:id="1170" w:author="Hemstrom, William Beryl [2]" w:date="2023-05-09T13:38:00Z"/>
                <w:rFonts w:ascii="Times New Roman" w:eastAsia="Times New Roman" w:hAnsi="Times New Roman" w:cs="Times New Roman"/>
                <w:color w:val="000000"/>
                <w:sz w:val="20"/>
                <w:szCs w:val="20"/>
              </w:rPr>
              <w:pPrChange w:id="1171" w:author="Hemstrom, William Beryl [2]" w:date="2023-05-09T13:38:00Z">
                <w:pPr>
                  <w:framePr w:hSpace="180" w:wrap="around" w:vAnchor="text" w:hAnchor="page" w:x="545" w:y="92"/>
                  <w:jc w:val="center"/>
                </w:pPr>
              </w:pPrChange>
            </w:pPr>
            <w:del w:id="1172" w:author="Hemstrom, William Beryl [2]" w:date="2023-05-09T13:38:00Z">
              <w:r w:rsidRPr="000A2DBD" w:rsidDel="009D615F">
                <w:rPr>
                  <w:rFonts w:ascii="Times New Roman" w:eastAsia="Times New Roman" w:hAnsi="Times New Roman" w:cs="Times New Roman"/>
                  <w:color w:val="000000"/>
                  <w:sz w:val="20"/>
                  <w:szCs w:val="20"/>
                </w:rPr>
                <w:delText>-0.0176</w:delText>
              </w:r>
            </w:del>
          </w:p>
        </w:tc>
        <w:tc>
          <w:tcPr>
            <w:tcW w:w="900" w:type="dxa"/>
            <w:tcBorders>
              <w:top w:val="nil"/>
              <w:left w:val="nil"/>
              <w:bottom w:val="single" w:sz="8" w:space="0" w:color="auto"/>
              <w:right w:val="single" w:sz="8" w:space="0" w:color="auto"/>
            </w:tcBorders>
            <w:shd w:val="clear" w:color="000000" w:fill="FF0000"/>
            <w:vAlign w:val="center"/>
            <w:hideMark/>
          </w:tcPr>
          <w:p w14:paraId="58E8D417" w14:textId="32072471" w:rsidR="000B1915" w:rsidRPr="000A2DBD" w:rsidDel="009D615F" w:rsidRDefault="000B1915" w:rsidP="009D615F">
            <w:pPr>
              <w:spacing w:line="480" w:lineRule="auto"/>
              <w:rPr>
                <w:del w:id="1173" w:author="Hemstrom, William Beryl [2]" w:date="2023-05-09T13:38:00Z"/>
                <w:rFonts w:ascii="Times New Roman" w:eastAsia="Times New Roman" w:hAnsi="Times New Roman" w:cs="Times New Roman"/>
                <w:color w:val="000000"/>
                <w:sz w:val="20"/>
                <w:szCs w:val="20"/>
              </w:rPr>
              <w:pPrChange w:id="1174" w:author="Hemstrom, William Beryl [2]" w:date="2023-05-09T13:38:00Z">
                <w:pPr>
                  <w:framePr w:hSpace="180" w:wrap="around" w:vAnchor="text" w:hAnchor="page" w:x="545" w:y="92"/>
                  <w:jc w:val="center"/>
                </w:pPr>
              </w:pPrChange>
            </w:pPr>
            <w:del w:id="1175" w:author="Hemstrom, William Beryl [2]" w:date="2023-05-09T13:38:00Z">
              <w:r w:rsidRPr="000A2DBD" w:rsidDel="009D615F">
                <w:rPr>
                  <w:rFonts w:ascii="Times New Roman" w:eastAsia="Times New Roman" w:hAnsi="Times New Roman" w:cs="Times New Roman"/>
                  <w:color w:val="000000"/>
                  <w:sz w:val="20"/>
                  <w:szCs w:val="20"/>
                </w:rPr>
                <w:delText>0.4756</w:delText>
              </w:r>
            </w:del>
          </w:p>
        </w:tc>
      </w:tr>
      <w:tr w:rsidR="000A2DBD" w:rsidRPr="007D412A" w:rsidDel="009D615F" w14:paraId="421D1E8E" w14:textId="32E9A546" w:rsidTr="000A2DBD">
        <w:trPr>
          <w:trHeight w:val="340"/>
          <w:del w:id="1176" w:author="Hemstrom, William Beryl [2]" w:date="2023-05-09T13:38:00Z"/>
        </w:trPr>
        <w:tc>
          <w:tcPr>
            <w:tcW w:w="416" w:type="dxa"/>
            <w:tcBorders>
              <w:top w:val="nil"/>
              <w:left w:val="nil"/>
              <w:bottom w:val="nil"/>
              <w:right w:val="single" w:sz="4" w:space="0" w:color="auto"/>
            </w:tcBorders>
            <w:shd w:val="clear" w:color="000000" w:fill="D9E1F2"/>
            <w:noWrap/>
            <w:vAlign w:val="bottom"/>
            <w:hideMark/>
          </w:tcPr>
          <w:p w14:paraId="39A04B17" w14:textId="3A499121" w:rsidR="000B1915" w:rsidRPr="000A2DBD" w:rsidDel="009D615F" w:rsidRDefault="000B1915" w:rsidP="009D615F">
            <w:pPr>
              <w:spacing w:line="480" w:lineRule="auto"/>
              <w:rPr>
                <w:del w:id="1177" w:author="Hemstrom, William Beryl [2]" w:date="2023-05-09T13:38:00Z"/>
                <w:rFonts w:ascii="Times New Roman" w:eastAsia="Times New Roman" w:hAnsi="Times New Roman" w:cs="Times New Roman"/>
                <w:color w:val="000000"/>
                <w:sz w:val="20"/>
                <w:szCs w:val="20"/>
              </w:rPr>
              <w:pPrChange w:id="1178" w:author="Hemstrom, William Beryl [2]" w:date="2023-05-09T13:38:00Z">
                <w:pPr>
                  <w:framePr w:hSpace="180" w:wrap="around" w:vAnchor="text" w:hAnchor="page" w:x="545" w:y="92"/>
                  <w:jc w:val="right"/>
                </w:pPr>
              </w:pPrChange>
            </w:pPr>
            <w:del w:id="1179" w:author="Hemstrom, William Beryl [2]" w:date="2023-05-09T13:38:00Z">
              <w:r w:rsidRPr="000A2DBD" w:rsidDel="009D615F">
                <w:rPr>
                  <w:rFonts w:ascii="Times New Roman" w:eastAsia="Times New Roman" w:hAnsi="Times New Roman" w:cs="Times New Roman"/>
                  <w:color w:val="000000"/>
                  <w:sz w:val="20"/>
                  <w:szCs w:val="20"/>
                </w:rPr>
                <w:delText>13</w:delText>
              </w:r>
            </w:del>
          </w:p>
        </w:tc>
        <w:tc>
          <w:tcPr>
            <w:tcW w:w="848" w:type="dxa"/>
            <w:tcBorders>
              <w:top w:val="nil"/>
              <w:left w:val="single" w:sz="4" w:space="0" w:color="auto"/>
            </w:tcBorders>
            <w:shd w:val="clear" w:color="auto" w:fill="auto"/>
            <w:vAlign w:val="center"/>
            <w:hideMark/>
          </w:tcPr>
          <w:p w14:paraId="556D71B8" w14:textId="33516E6A" w:rsidR="000B1915" w:rsidRPr="000A2DBD" w:rsidDel="009D615F" w:rsidRDefault="000B1915" w:rsidP="009D615F">
            <w:pPr>
              <w:spacing w:line="480" w:lineRule="auto"/>
              <w:rPr>
                <w:del w:id="1180" w:author="Hemstrom, William Beryl [2]" w:date="2023-05-09T13:38:00Z"/>
                <w:rFonts w:ascii="Times New Roman" w:eastAsia="Times New Roman" w:hAnsi="Times New Roman" w:cs="Times New Roman"/>
                <w:color w:val="000000"/>
                <w:sz w:val="20"/>
                <w:szCs w:val="20"/>
              </w:rPr>
              <w:pPrChange w:id="1181"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62B07ACE" w14:textId="5605A0AA" w:rsidR="000B1915" w:rsidRPr="000A2DBD" w:rsidDel="009D615F" w:rsidRDefault="000B1915" w:rsidP="009D615F">
            <w:pPr>
              <w:spacing w:line="480" w:lineRule="auto"/>
              <w:rPr>
                <w:del w:id="1182" w:author="Hemstrom, William Beryl [2]" w:date="2023-05-09T13:38:00Z"/>
                <w:rFonts w:ascii="Times New Roman" w:eastAsia="Times New Roman" w:hAnsi="Times New Roman" w:cs="Times New Roman"/>
                <w:color w:val="000000"/>
                <w:sz w:val="20"/>
                <w:szCs w:val="20"/>
              </w:rPr>
              <w:pPrChange w:id="1183"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27641E4F" w14:textId="30F17087" w:rsidR="000B1915" w:rsidRPr="000A2DBD" w:rsidDel="009D615F" w:rsidRDefault="000B1915" w:rsidP="009D615F">
            <w:pPr>
              <w:spacing w:line="480" w:lineRule="auto"/>
              <w:rPr>
                <w:del w:id="1184" w:author="Hemstrom, William Beryl [2]" w:date="2023-05-09T13:38:00Z"/>
                <w:rFonts w:ascii="Times New Roman" w:eastAsia="Times New Roman" w:hAnsi="Times New Roman" w:cs="Times New Roman"/>
                <w:color w:val="000000"/>
                <w:sz w:val="20"/>
                <w:szCs w:val="20"/>
              </w:rPr>
              <w:pPrChange w:id="1185" w:author="Hemstrom, William Beryl [2]" w:date="2023-05-09T13:38:00Z">
                <w:pPr>
                  <w:framePr w:hSpace="180" w:wrap="around" w:vAnchor="text" w:hAnchor="page" w:x="545" w:y="92"/>
                  <w:jc w:val="center"/>
                </w:pPr>
              </w:pPrChange>
            </w:pPr>
          </w:p>
        </w:tc>
        <w:tc>
          <w:tcPr>
            <w:tcW w:w="900" w:type="dxa"/>
            <w:tcBorders>
              <w:top w:val="single" w:sz="4" w:space="0" w:color="auto"/>
              <w:right w:val="single" w:sz="4" w:space="0" w:color="auto"/>
            </w:tcBorders>
            <w:shd w:val="clear" w:color="auto" w:fill="auto"/>
            <w:vAlign w:val="center"/>
            <w:hideMark/>
          </w:tcPr>
          <w:p w14:paraId="46EB7EA3" w14:textId="3976AB8F" w:rsidR="000B1915" w:rsidRPr="000A2DBD" w:rsidDel="009D615F" w:rsidRDefault="000B1915" w:rsidP="009D615F">
            <w:pPr>
              <w:spacing w:line="480" w:lineRule="auto"/>
              <w:rPr>
                <w:del w:id="1186" w:author="Hemstrom, William Beryl [2]" w:date="2023-05-09T13:38:00Z"/>
                <w:rFonts w:ascii="Times New Roman" w:eastAsia="Times New Roman" w:hAnsi="Times New Roman" w:cs="Times New Roman"/>
                <w:color w:val="000000"/>
                <w:sz w:val="20"/>
                <w:szCs w:val="20"/>
              </w:rPr>
              <w:pPrChange w:id="1187" w:author="Hemstrom, William Beryl [2]" w:date="2023-05-09T13:38:00Z">
                <w:pPr>
                  <w:framePr w:hSpace="180" w:wrap="around" w:vAnchor="text" w:hAnchor="page" w:x="545" w:y="92"/>
                  <w:jc w:val="center"/>
                </w:pPr>
              </w:pPrChange>
            </w:pPr>
          </w:p>
        </w:tc>
        <w:tc>
          <w:tcPr>
            <w:tcW w:w="766" w:type="dxa"/>
            <w:tcBorders>
              <w:top w:val="single" w:sz="8" w:space="0" w:color="auto"/>
              <w:left w:val="single" w:sz="4" w:space="0" w:color="auto"/>
              <w:bottom w:val="single" w:sz="8" w:space="0" w:color="auto"/>
              <w:right w:val="single" w:sz="8" w:space="0" w:color="auto"/>
            </w:tcBorders>
            <w:shd w:val="clear" w:color="000000" w:fill="F4E881"/>
            <w:vAlign w:val="center"/>
            <w:hideMark/>
          </w:tcPr>
          <w:p w14:paraId="5366070F" w14:textId="59162D46" w:rsidR="000B1915" w:rsidRPr="000A2DBD" w:rsidDel="009D615F" w:rsidRDefault="000B1915" w:rsidP="009D615F">
            <w:pPr>
              <w:spacing w:line="480" w:lineRule="auto"/>
              <w:rPr>
                <w:del w:id="1188" w:author="Hemstrom, William Beryl [2]" w:date="2023-05-09T13:38:00Z"/>
                <w:rFonts w:ascii="Times New Roman" w:eastAsia="Times New Roman" w:hAnsi="Times New Roman" w:cs="Times New Roman"/>
                <w:color w:val="000000"/>
                <w:sz w:val="20"/>
                <w:szCs w:val="20"/>
              </w:rPr>
              <w:pPrChange w:id="1189" w:author="Hemstrom, William Beryl [2]" w:date="2023-05-09T13:38:00Z">
                <w:pPr>
                  <w:framePr w:hSpace="180" w:wrap="around" w:vAnchor="text" w:hAnchor="page" w:x="545" w:y="92"/>
                  <w:jc w:val="center"/>
                </w:pPr>
              </w:pPrChange>
            </w:pPr>
            <w:del w:id="1190" w:author="Hemstrom, William Beryl [2]" w:date="2023-05-09T13:38:00Z">
              <w:r w:rsidRPr="000A2DBD" w:rsidDel="009D615F">
                <w:rPr>
                  <w:rFonts w:ascii="Times New Roman" w:eastAsia="Times New Roman" w:hAnsi="Times New Roman" w:cs="Times New Roman"/>
                  <w:color w:val="000000"/>
                  <w:sz w:val="20"/>
                  <w:szCs w:val="20"/>
                </w:rPr>
                <w:delText>0.0903</w:delText>
              </w:r>
            </w:del>
          </w:p>
        </w:tc>
        <w:tc>
          <w:tcPr>
            <w:tcW w:w="766" w:type="dxa"/>
            <w:tcBorders>
              <w:top w:val="nil"/>
              <w:left w:val="nil"/>
              <w:bottom w:val="single" w:sz="8" w:space="0" w:color="auto"/>
              <w:right w:val="single" w:sz="8" w:space="0" w:color="auto"/>
            </w:tcBorders>
            <w:shd w:val="clear" w:color="000000" w:fill="4BC15F"/>
            <w:vAlign w:val="center"/>
            <w:hideMark/>
          </w:tcPr>
          <w:p w14:paraId="0C29AE1B" w14:textId="50659E7C" w:rsidR="000B1915" w:rsidRPr="000A2DBD" w:rsidDel="009D615F" w:rsidRDefault="000B1915" w:rsidP="009D615F">
            <w:pPr>
              <w:spacing w:line="480" w:lineRule="auto"/>
              <w:rPr>
                <w:del w:id="1191" w:author="Hemstrom, William Beryl [2]" w:date="2023-05-09T13:38:00Z"/>
                <w:rFonts w:ascii="Times New Roman" w:eastAsia="Times New Roman" w:hAnsi="Times New Roman" w:cs="Times New Roman"/>
                <w:color w:val="000000"/>
                <w:sz w:val="20"/>
                <w:szCs w:val="20"/>
              </w:rPr>
              <w:pPrChange w:id="1192" w:author="Hemstrom, William Beryl [2]" w:date="2023-05-09T13:38:00Z">
                <w:pPr>
                  <w:framePr w:hSpace="180" w:wrap="around" w:vAnchor="text" w:hAnchor="page" w:x="545" w:y="92"/>
                  <w:jc w:val="center"/>
                </w:pPr>
              </w:pPrChange>
            </w:pPr>
            <w:del w:id="1193" w:author="Hemstrom, William Beryl [2]" w:date="2023-05-09T13:38:00Z">
              <w:r w:rsidRPr="000A2DBD" w:rsidDel="009D615F">
                <w:rPr>
                  <w:rFonts w:ascii="Times New Roman" w:eastAsia="Times New Roman" w:hAnsi="Times New Roman" w:cs="Times New Roman"/>
                  <w:color w:val="000000"/>
                  <w:sz w:val="20"/>
                  <w:szCs w:val="20"/>
                </w:rPr>
                <w:delText>0.0277</w:delText>
              </w:r>
            </w:del>
          </w:p>
        </w:tc>
        <w:tc>
          <w:tcPr>
            <w:tcW w:w="808" w:type="dxa"/>
            <w:tcBorders>
              <w:top w:val="nil"/>
              <w:left w:val="nil"/>
              <w:bottom w:val="single" w:sz="8" w:space="0" w:color="auto"/>
              <w:right w:val="single" w:sz="8" w:space="0" w:color="auto"/>
            </w:tcBorders>
            <w:shd w:val="clear" w:color="000000" w:fill="B2D974"/>
            <w:vAlign w:val="center"/>
            <w:hideMark/>
          </w:tcPr>
          <w:p w14:paraId="36090B9D" w14:textId="28682E1C" w:rsidR="000B1915" w:rsidRPr="000A2DBD" w:rsidDel="009D615F" w:rsidRDefault="000B1915" w:rsidP="009D615F">
            <w:pPr>
              <w:spacing w:line="480" w:lineRule="auto"/>
              <w:rPr>
                <w:del w:id="1194" w:author="Hemstrom, William Beryl [2]" w:date="2023-05-09T13:38:00Z"/>
                <w:rFonts w:ascii="Times New Roman" w:eastAsia="Times New Roman" w:hAnsi="Times New Roman" w:cs="Times New Roman"/>
                <w:color w:val="000000"/>
                <w:sz w:val="20"/>
                <w:szCs w:val="20"/>
              </w:rPr>
              <w:pPrChange w:id="1195" w:author="Hemstrom, William Beryl [2]" w:date="2023-05-09T13:38:00Z">
                <w:pPr>
                  <w:framePr w:hSpace="180" w:wrap="around" w:vAnchor="text" w:hAnchor="page" w:x="545" w:y="92"/>
                  <w:jc w:val="center"/>
                </w:pPr>
              </w:pPrChange>
            </w:pPr>
            <w:del w:id="1196" w:author="Hemstrom, William Beryl [2]" w:date="2023-05-09T13:38:00Z">
              <w:r w:rsidRPr="000A2DBD" w:rsidDel="009D615F">
                <w:rPr>
                  <w:rFonts w:ascii="Times New Roman" w:eastAsia="Times New Roman" w:hAnsi="Times New Roman" w:cs="Times New Roman"/>
                  <w:color w:val="000000"/>
                  <w:sz w:val="20"/>
                  <w:szCs w:val="20"/>
                </w:rPr>
                <w:delText>0.0660</w:delText>
              </w:r>
            </w:del>
          </w:p>
        </w:tc>
        <w:tc>
          <w:tcPr>
            <w:tcW w:w="810" w:type="dxa"/>
            <w:tcBorders>
              <w:top w:val="nil"/>
              <w:left w:val="nil"/>
              <w:bottom w:val="single" w:sz="8" w:space="0" w:color="auto"/>
              <w:right w:val="single" w:sz="8" w:space="0" w:color="auto"/>
            </w:tcBorders>
            <w:shd w:val="clear" w:color="000000" w:fill="9BD36F"/>
            <w:vAlign w:val="center"/>
            <w:hideMark/>
          </w:tcPr>
          <w:p w14:paraId="140F5CA8" w14:textId="6DC5DEE3" w:rsidR="000B1915" w:rsidRPr="000A2DBD" w:rsidDel="009D615F" w:rsidRDefault="000B1915" w:rsidP="009D615F">
            <w:pPr>
              <w:spacing w:line="480" w:lineRule="auto"/>
              <w:rPr>
                <w:del w:id="1197" w:author="Hemstrom, William Beryl [2]" w:date="2023-05-09T13:38:00Z"/>
                <w:rFonts w:ascii="Times New Roman" w:eastAsia="Times New Roman" w:hAnsi="Times New Roman" w:cs="Times New Roman"/>
                <w:color w:val="000000"/>
                <w:sz w:val="20"/>
                <w:szCs w:val="20"/>
              </w:rPr>
              <w:pPrChange w:id="1198" w:author="Hemstrom, William Beryl [2]" w:date="2023-05-09T13:38:00Z">
                <w:pPr>
                  <w:framePr w:hSpace="180" w:wrap="around" w:vAnchor="text" w:hAnchor="page" w:x="545" w:y="92"/>
                  <w:jc w:val="center"/>
                </w:pPr>
              </w:pPrChange>
            </w:pPr>
            <w:del w:id="1199" w:author="Hemstrom, William Beryl [2]" w:date="2023-05-09T13:38:00Z">
              <w:r w:rsidRPr="000A2DBD" w:rsidDel="009D615F">
                <w:rPr>
                  <w:rFonts w:ascii="Times New Roman" w:eastAsia="Times New Roman" w:hAnsi="Times New Roman" w:cs="Times New Roman"/>
                  <w:color w:val="000000"/>
                  <w:sz w:val="20"/>
                  <w:szCs w:val="20"/>
                </w:rPr>
                <w:delText>0.0572</w:delText>
              </w:r>
            </w:del>
          </w:p>
        </w:tc>
        <w:tc>
          <w:tcPr>
            <w:tcW w:w="766" w:type="dxa"/>
            <w:tcBorders>
              <w:top w:val="nil"/>
              <w:left w:val="nil"/>
              <w:bottom w:val="single" w:sz="8" w:space="0" w:color="auto"/>
              <w:right w:val="single" w:sz="8" w:space="0" w:color="auto"/>
            </w:tcBorders>
            <w:shd w:val="clear" w:color="000000" w:fill="55C361"/>
            <w:vAlign w:val="center"/>
            <w:hideMark/>
          </w:tcPr>
          <w:p w14:paraId="2C624B9C" w14:textId="5DA10D74" w:rsidR="000B1915" w:rsidRPr="000A2DBD" w:rsidDel="009D615F" w:rsidRDefault="000B1915" w:rsidP="009D615F">
            <w:pPr>
              <w:spacing w:line="480" w:lineRule="auto"/>
              <w:rPr>
                <w:del w:id="1200" w:author="Hemstrom, William Beryl [2]" w:date="2023-05-09T13:38:00Z"/>
                <w:rFonts w:ascii="Times New Roman" w:eastAsia="Times New Roman" w:hAnsi="Times New Roman" w:cs="Times New Roman"/>
                <w:color w:val="000000"/>
                <w:sz w:val="20"/>
                <w:szCs w:val="20"/>
              </w:rPr>
              <w:pPrChange w:id="1201" w:author="Hemstrom, William Beryl [2]" w:date="2023-05-09T13:38:00Z">
                <w:pPr>
                  <w:framePr w:hSpace="180" w:wrap="around" w:vAnchor="text" w:hAnchor="page" w:x="545" w:y="92"/>
                  <w:jc w:val="center"/>
                </w:pPr>
              </w:pPrChange>
            </w:pPr>
            <w:del w:id="1202" w:author="Hemstrom, William Beryl [2]" w:date="2023-05-09T13:38:00Z">
              <w:r w:rsidRPr="000A2DBD" w:rsidDel="009D615F">
                <w:rPr>
                  <w:rFonts w:ascii="Times New Roman" w:eastAsia="Times New Roman" w:hAnsi="Times New Roman" w:cs="Times New Roman"/>
                  <w:color w:val="000000"/>
                  <w:sz w:val="20"/>
                  <w:szCs w:val="20"/>
                </w:rPr>
                <w:delText>0.0314</w:delText>
              </w:r>
            </w:del>
          </w:p>
        </w:tc>
        <w:tc>
          <w:tcPr>
            <w:tcW w:w="854" w:type="dxa"/>
            <w:tcBorders>
              <w:top w:val="nil"/>
              <w:left w:val="nil"/>
              <w:bottom w:val="single" w:sz="8" w:space="0" w:color="auto"/>
              <w:right w:val="single" w:sz="8" w:space="0" w:color="auto"/>
            </w:tcBorders>
            <w:shd w:val="clear" w:color="000000" w:fill="62C664"/>
            <w:vAlign w:val="center"/>
            <w:hideMark/>
          </w:tcPr>
          <w:p w14:paraId="51FB6A73" w14:textId="132682E1" w:rsidR="000B1915" w:rsidRPr="000A2DBD" w:rsidDel="009D615F" w:rsidRDefault="000B1915" w:rsidP="009D615F">
            <w:pPr>
              <w:spacing w:line="480" w:lineRule="auto"/>
              <w:rPr>
                <w:del w:id="1203" w:author="Hemstrom, William Beryl [2]" w:date="2023-05-09T13:38:00Z"/>
                <w:rFonts w:ascii="Times New Roman" w:eastAsia="Times New Roman" w:hAnsi="Times New Roman" w:cs="Times New Roman"/>
                <w:color w:val="000000"/>
                <w:sz w:val="20"/>
                <w:szCs w:val="20"/>
              </w:rPr>
              <w:pPrChange w:id="1204" w:author="Hemstrom, William Beryl [2]" w:date="2023-05-09T13:38:00Z">
                <w:pPr>
                  <w:framePr w:hSpace="180" w:wrap="around" w:vAnchor="text" w:hAnchor="page" w:x="545" w:y="92"/>
                  <w:jc w:val="center"/>
                </w:pPr>
              </w:pPrChange>
            </w:pPr>
            <w:del w:id="1205" w:author="Hemstrom, William Beryl [2]" w:date="2023-05-09T13:38:00Z">
              <w:r w:rsidRPr="000A2DBD" w:rsidDel="009D615F">
                <w:rPr>
                  <w:rFonts w:ascii="Times New Roman" w:eastAsia="Times New Roman" w:hAnsi="Times New Roman" w:cs="Times New Roman"/>
                  <w:color w:val="000000"/>
                  <w:sz w:val="20"/>
                  <w:szCs w:val="20"/>
                </w:rPr>
                <w:delText>0.0364</w:delText>
              </w:r>
            </w:del>
          </w:p>
        </w:tc>
        <w:tc>
          <w:tcPr>
            <w:tcW w:w="900" w:type="dxa"/>
            <w:tcBorders>
              <w:top w:val="nil"/>
              <w:left w:val="nil"/>
              <w:bottom w:val="single" w:sz="8" w:space="0" w:color="auto"/>
              <w:right w:val="single" w:sz="8" w:space="0" w:color="auto"/>
            </w:tcBorders>
            <w:shd w:val="clear" w:color="000000" w:fill="48C05E"/>
            <w:vAlign w:val="center"/>
            <w:hideMark/>
          </w:tcPr>
          <w:p w14:paraId="352FA242" w14:textId="54D057BA" w:rsidR="000B1915" w:rsidRPr="000A2DBD" w:rsidDel="009D615F" w:rsidRDefault="000B1915" w:rsidP="009D615F">
            <w:pPr>
              <w:spacing w:line="480" w:lineRule="auto"/>
              <w:rPr>
                <w:del w:id="1206" w:author="Hemstrom, William Beryl [2]" w:date="2023-05-09T13:38:00Z"/>
                <w:rFonts w:ascii="Times New Roman" w:eastAsia="Times New Roman" w:hAnsi="Times New Roman" w:cs="Times New Roman"/>
                <w:color w:val="000000"/>
                <w:sz w:val="20"/>
                <w:szCs w:val="20"/>
              </w:rPr>
              <w:pPrChange w:id="1207" w:author="Hemstrom, William Beryl [2]" w:date="2023-05-09T13:38:00Z">
                <w:pPr>
                  <w:framePr w:hSpace="180" w:wrap="around" w:vAnchor="text" w:hAnchor="page" w:x="545" w:y="92"/>
                  <w:jc w:val="center"/>
                </w:pPr>
              </w:pPrChange>
            </w:pPr>
            <w:del w:id="1208" w:author="Hemstrom, William Beryl [2]" w:date="2023-05-09T13:38:00Z">
              <w:r w:rsidRPr="000A2DBD" w:rsidDel="009D615F">
                <w:rPr>
                  <w:rFonts w:ascii="Times New Roman" w:eastAsia="Times New Roman" w:hAnsi="Times New Roman" w:cs="Times New Roman"/>
                  <w:color w:val="000000"/>
                  <w:sz w:val="20"/>
                  <w:szCs w:val="20"/>
                </w:rPr>
                <w:delText>0.0269</w:delText>
              </w:r>
            </w:del>
          </w:p>
        </w:tc>
        <w:tc>
          <w:tcPr>
            <w:tcW w:w="900" w:type="dxa"/>
            <w:tcBorders>
              <w:top w:val="nil"/>
              <w:left w:val="nil"/>
              <w:bottom w:val="single" w:sz="8" w:space="0" w:color="auto"/>
              <w:right w:val="single" w:sz="8" w:space="0" w:color="auto"/>
            </w:tcBorders>
            <w:shd w:val="clear" w:color="000000" w:fill="FFD678"/>
            <w:vAlign w:val="center"/>
            <w:hideMark/>
          </w:tcPr>
          <w:p w14:paraId="7F7087B4" w14:textId="587D0BAA" w:rsidR="000B1915" w:rsidRPr="000A2DBD" w:rsidDel="009D615F" w:rsidRDefault="000B1915" w:rsidP="009D615F">
            <w:pPr>
              <w:spacing w:line="480" w:lineRule="auto"/>
              <w:rPr>
                <w:del w:id="1209" w:author="Hemstrom, William Beryl [2]" w:date="2023-05-09T13:38:00Z"/>
                <w:rFonts w:ascii="Times New Roman" w:eastAsia="Times New Roman" w:hAnsi="Times New Roman" w:cs="Times New Roman"/>
                <w:color w:val="000000"/>
                <w:sz w:val="20"/>
                <w:szCs w:val="20"/>
              </w:rPr>
              <w:pPrChange w:id="1210" w:author="Hemstrom, William Beryl [2]" w:date="2023-05-09T13:38:00Z">
                <w:pPr>
                  <w:framePr w:hSpace="180" w:wrap="around" w:vAnchor="text" w:hAnchor="page" w:x="545" w:y="92"/>
                  <w:jc w:val="center"/>
                </w:pPr>
              </w:pPrChange>
            </w:pPr>
            <w:del w:id="1211" w:author="Hemstrom, William Beryl [2]" w:date="2023-05-09T13:38:00Z">
              <w:r w:rsidRPr="000A2DBD" w:rsidDel="009D615F">
                <w:rPr>
                  <w:rFonts w:ascii="Times New Roman" w:eastAsia="Times New Roman" w:hAnsi="Times New Roman" w:cs="Times New Roman"/>
                  <w:color w:val="000000"/>
                  <w:sz w:val="20"/>
                  <w:szCs w:val="20"/>
                </w:rPr>
                <w:delText>0.1288</w:delText>
              </w:r>
            </w:del>
          </w:p>
        </w:tc>
        <w:tc>
          <w:tcPr>
            <w:tcW w:w="900" w:type="dxa"/>
            <w:tcBorders>
              <w:top w:val="nil"/>
              <w:left w:val="nil"/>
              <w:bottom w:val="single" w:sz="8" w:space="0" w:color="auto"/>
              <w:right w:val="single" w:sz="8" w:space="0" w:color="auto"/>
            </w:tcBorders>
            <w:shd w:val="clear" w:color="000000" w:fill="FFD87A"/>
            <w:vAlign w:val="center"/>
            <w:hideMark/>
          </w:tcPr>
          <w:p w14:paraId="1B12FA68" w14:textId="2A665578" w:rsidR="000B1915" w:rsidRPr="000A2DBD" w:rsidDel="009D615F" w:rsidRDefault="000B1915" w:rsidP="009D615F">
            <w:pPr>
              <w:spacing w:line="480" w:lineRule="auto"/>
              <w:rPr>
                <w:del w:id="1212" w:author="Hemstrom, William Beryl [2]" w:date="2023-05-09T13:38:00Z"/>
                <w:rFonts w:ascii="Times New Roman" w:eastAsia="Times New Roman" w:hAnsi="Times New Roman" w:cs="Times New Roman"/>
                <w:color w:val="000000"/>
                <w:sz w:val="20"/>
                <w:szCs w:val="20"/>
              </w:rPr>
              <w:pPrChange w:id="1213" w:author="Hemstrom, William Beryl [2]" w:date="2023-05-09T13:38:00Z">
                <w:pPr>
                  <w:framePr w:hSpace="180" w:wrap="around" w:vAnchor="text" w:hAnchor="page" w:x="545" w:y="92"/>
                  <w:jc w:val="center"/>
                </w:pPr>
              </w:pPrChange>
            </w:pPr>
            <w:del w:id="1214" w:author="Hemstrom, William Beryl [2]" w:date="2023-05-09T13:38:00Z">
              <w:r w:rsidRPr="000A2DBD" w:rsidDel="009D615F">
                <w:rPr>
                  <w:rFonts w:ascii="Times New Roman" w:eastAsia="Times New Roman" w:hAnsi="Times New Roman" w:cs="Times New Roman"/>
                  <w:color w:val="000000"/>
                  <w:sz w:val="20"/>
                  <w:szCs w:val="20"/>
                </w:rPr>
                <w:delText>0.1250</w:delText>
              </w:r>
            </w:del>
          </w:p>
        </w:tc>
      </w:tr>
      <w:tr w:rsidR="000A2DBD" w:rsidRPr="007D412A" w:rsidDel="009D615F" w14:paraId="03AB9480" w14:textId="2E4026F6" w:rsidTr="000A2DBD">
        <w:trPr>
          <w:trHeight w:val="340"/>
          <w:del w:id="1215" w:author="Hemstrom, William Beryl [2]" w:date="2023-05-09T13:38:00Z"/>
        </w:trPr>
        <w:tc>
          <w:tcPr>
            <w:tcW w:w="416" w:type="dxa"/>
            <w:tcBorders>
              <w:top w:val="nil"/>
              <w:left w:val="nil"/>
              <w:bottom w:val="nil"/>
              <w:right w:val="single" w:sz="4" w:space="0" w:color="auto"/>
            </w:tcBorders>
            <w:shd w:val="clear" w:color="000000" w:fill="FCE4D6"/>
            <w:noWrap/>
            <w:vAlign w:val="bottom"/>
            <w:hideMark/>
          </w:tcPr>
          <w:p w14:paraId="7229FEF5" w14:textId="7DD90410" w:rsidR="000B1915" w:rsidRPr="000A2DBD" w:rsidDel="009D615F" w:rsidRDefault="000B1915" w:rsidP="009D615F">
            <w:pPr>
              <w:spacing w:line="480" w:lineRule="auto"/>
              <w:rPr>
                <w:del w:id="1216" w:author="Hemstrom, William Beryl [2]" w:date="2023-05-09T13:38:00Z"/>
                <w:rFonts w:ascii="Times New Roman" w:eastAsia="Times New Roman" w:hAnsi="Times New Roman" w:cs="Times New Roman"/>
                <w:color w:val="000000"/>
                <w:sz w:val="20"/>
                <w:szCs w:val="20"/>
              </w:rPr>
              <w:pPrChange w:id="1217" w:author="Hemstrom, William Beryl [2]" w:date="2023-05-09T13:38:00Z">
                <w:pPr>
                  <w:framePr w:hSpace="180" w:wrap="around" w:vAnchor="text" w:hAnchor="page" w:x="545" w:y="92"/>
                  <w:jc w:val="right"/>
                </w:pPr>
              </w:pPrChange>
            </w:pPr>
            <w:del w:id="1218" w:author="Hemstrom, William Beryl [2]" w:date="2023-05-09T13:38:00Z">
              <w:r w:rsidRPr="000A2DBD" w:rsidDel="009D615F">
                <w:rPr>
                  <w:rFonts w:ascii="Times New Roman" w:eastAsia="Times New Roman" w:hAnsi="Times New Roman" w:cs="Times New Roman"/>
                  <w:color w:val="000000"/>
                  <w:sz w:val="20"/>
                  <w:szCs w:val="20"/>
                </w:rPr>
                <w:delText>3</w:delText>
              </w:r>
            </w:del>
          </w:p>
        </w:tc>
        <w:tc>
          <w:tcPr>
            <w:tcW w:w="848" w:type="dxa"/>
            <w:tcBorders>
              <w:top w:val="nil"/>
              <w:left w:val="single" w:sz="4" w:space="0" w:color="auto"/>
            </w:tcBorders>
            <w:shd w:val="clear" w:color="auto" w:fill="auto"/>
            <w:vAlign w:val="center"/>
            <w:hideMark/>
          </w:tcPr>
          <w:p w14:paraId="5026E0E2" w14:textId="097DC557" w:rsidR="000B1915" w:rsidRPr="000A2DBD" w:rsidDel="009D615F" w:rsidRDefault="000B1915" w:rsidP="009D615F">
            <w:pPr>
              <w:spacing w:line="480" w:lineRule="auto"/>
              <w:rPr>
                <w:del w:id="1219" w:author="Hemstrom, William Beryl [2]" w:date="2023-05-09T13:38:00Z"/>
                <w:rFonts w:ascii="Times New Roman" w:eastAsia="Times New Roman" w:hAnsi="Times New Roman" w:cs="Times New Roman"/>
                <w:color w:val="000000"/>
                <w:sz w:val="20"/>
                <w:szCs w:val="20"/>
              </w:rPr>
              <w:pPrChange w:id="1220"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7E8E1CE2" w14:textId="390840E5" w:rsidR="000B1915" w:rsidRPr="000A2DBD" w:rsidDel="009D615F" w:rsidRDefault="000B1915" w:rsidP="009D615F">
            <w:pPr>
              <w:spacing w:line="480" w:lineRule="auto"/>
              <w:rPr>
                <w:del w:id="1221" w:author="Hemstrom, William Beryl [2]" w:date="2023-05-09T13:38:00Z"/>
                <w:rFonts w:ascii="Times New Roman" w:eastAsia="Times New Roman" w:hAnsi="Times New Roman" w:cs="Times New Roman"/>
                <w:color w:val="000000"/>
                <w:sz w:val="20"/>
                <w:szCs w:val="20"/>
              </w:rPr>
              <w:pPrChange w:id="1222"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2CF701B0" w14:textId="0CAE6411" w:rsidR="000B1915" w:rsidRPr="000A2DBD" w:rsidDel="009D615F" w:rsidRDefault="000B1915" w:rsidP="009D615F">
            <w:pPr>
              <w:spacing w:line="480" w:lineRule="auto"/>
              <w:rPr>
                <w:del w:id="1223" w:author="Hemstrom, William Beryl [2]" w:date="2023-05-09T13:38:00Z"/>
                <w:rFonts w:ascii="Times New Roman" w:eastAsia="Times New Roman" w:hAnsi="Times New Roman" w:cs="Times New Roman"/>
                <w:color w:val="000000"/>
                <w:sz w:val="20"/>
                <w:szCs w:val="20"/>
              </w:rPr>
              <w:pPrChange w:id="1224"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1B0892E2" w14:textId="19418F9C" w:rsidR="000B1915" w:rsidRPr="000A2DBD" w:rsidDel="009D615F" w:rsidRDefault="000B1915" w:rsidP="009D615F">
            <w:pPr>
              <w:spacing w:line="480" w:lineRule="auto"/>
              <w:rPr>
                <w:del w:id="1225" w:author="Hemstrom, William Beryl [2]" w:date="2023-05-09T13:38:00Z"/>
                <w:rFonts w:ascii="Times New Roman" w:eastAsia="Times New Roman" w:hAnsi="Times New Roman" w:cs="Times New Roman"/>
                <w:color w:val="000000"/>
                <w:sz w:val="20"/>
                <w:szCs w:val="20"/>
              </w:rPr>
              <w:pPrChange w:id="1226" w:author="Hemstrom, William Beryl [2]" w:date="2023-05-09T13:38:00Z">
                <w:pPr>
                  <w:framePr w:hSpace="180" w:wrap="around" w:vAnchor="text" w:hAnchor="page" w:x="545" w:y="92"/>
                  <w:jc w:val="center"/>
                </w:pPr>
              </w:pPrChange>
            </w:pPr>
          </w:p>
        </w:tc>
        <w:tc>
          <w:tcPr>
            <w:tcW w:w="766" w:type="dxa"/>
            <w:tcBorders>
              <w:top w:val="nil"/>
              <w:left w:val="nil"/>
              <w:right w:val="single" w:sz="8" w:space="0" w:color="auto"/>
            </w:tcBorders>
            <w:shd w:val="clear" w:color="auto" w:fill="auto"/>
            <w:vAlign w:val="center"/>
            <w:hideMark/>
          </w:tcPr>
          <w:p w14:paraId="32F7A8B1" w14:textId="3E126FE6" w:rsidR="000B1915" w:rsidRPr="000A2DBD" w:rsidDel="009D615F" w:rsidRDefault="000B1915" w:rsidP="009D615F">
            <w:pPr>
              <w:spacing w:line="480" w:lineRule="auto"/>
              <w:rPr>
                <w:del w:id="1227" w:author="Hemstrom, William Beryl [2]" w:date="2023-05-09T13:38:00Z"/>
                <w:rFonts w:ascii="Times New Roman" w:eastAsia="Times New Roman" w:hAnsi="Times New Roman" w:cs="Times New Roman"/>
                <w:color w:val="000000"/>
                <w:sz w:val="20"/>
                <w:szCs w:val="20"/>
              </w:rPr>
              <w:pPrChange w:id="1228" w:author="Hemstrom, William Beryl [2]" w:date="2023-05-09T13:38:00Z">
                <w:pPr>
                  <w:framePr w:hSpace="180" w:wrap="around" w:vAnchor="text" w:hAnchor="page" w:x="545" w:y="92"/>
                  <w:jc w:val="center"/>
                </w:pPr>
              </w:pPrChange>
            </w:pPr>
            <w:del w:id="1229"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766" w:type="dxa"/>
            <w:tcBorders>
              <w:top w:val="single" w:sz="8" w:space="0" w:color="auto"/>
              <w:left w:val="nil"/>
              <w:bottom w:val="single" w:sz="4" w:space="0" w:color="auto"/>
              <w:right w:val="single" w:sz="8" w:space="0" w:color="auto"/>
            </w:tcBorders>
            <w:shd w:val="clear" w:color="000000" w:fill="A5D671"/>
            <w:vAlign w:val="center"/>
            <w:hideMark/>
          </w:tcPr>
          <w:p w14:paraId="620F57CE" w14:textId="2BB8B41E" w:rsidR="000B1915" w:rsidRPr="000A2DBD" w:rsidDel="009D615F" w:rsidRDefault="000B1915" w:rsidP="009D615F">
            <w:pPr>
              <w:spacing w:line="480" w:lineRule="auto"/>
              <w:rPr>
                <w:del w:id="1230" w:author="Hemstrom, William Beryl [2]" w:date="2023-05-09T13:38:00Z"/>
                <w:rFonts w:ascii="Times New Roman" w:eastAsia="Times New Roman" w:hAnsi="Times New Roman" w:cs="Times New Roman"/>
                <w:color w:val="000000"/>
                <w:sz w:val="20"/>
                <w:szCs w:val="20"/>
              </w:rPr>
              <w:pPrChange w:id="1231" w:author="Hemstrom, William Beryl [2]" w:date="2023-05-09T13:38:00Z">
                <w:pPr>
                  <w:framePr w:hSpace="180" w:wrap="around" w:vAnchor="text" w:hAnchor="page" w:x="545" w:y="92"/>
                  <w:jc w:val="center"/>
                </w:pPr>
              </w:pPrChange>
            </w:pPr>
            <w:del w:id="1232" w:author="Hemstrom, William Beryl [2]" w:date="2023-05-09T13:38:00Z">
              <w:r w:rsidRPr="000A2DBD" w:rsidDel="009D615F">
                <w:rPr>
                  <w:rFonts w:ascii="Times New Roman" w:eastAsia="Times New Roman" w:hAnsi="Times New Roman" w:cs="Times New Roman"/>
                  <w:color w:val="000000"/>
                  <w:sz w:val="20"/>
                  <w:szCs w:val="20"/>
                </w:rPr>
                <w:delText>0.0610</w:delText>
              </w:r>
            </w:del>
          </w:p>
        </w:tc>
        <w:tc>
          <w:tcPr>
            <w:tcW w:w="808" w:type="dxa"/>
            <w:tcBorders>
              <w:top w:val="nil"/>
              <w:left w:val="nil"/>
              <w:bottom w:val="single" w:sz="8" w:space="0" w:color="auto"/>
              <w:right w:val="single" w:sz="8" w:space="0" w:color="auto"/>
            </w:tcBorders>
            <w:shd w:val="clear" w:color="000000" w:fill="B1D974"/>
            <w:vAlign w:val="center"/>
            <w:hideMark/>
          </w:tcPr>
          <w:p w14:paraId="01A85AF2" w14:textId="7D0597A5" w:rsidR="000B1915" w:rsidRPr="000A2DBD" w:rsidDel="009D615F" w:rsidRDefault="000B1915" w:rsidP="009D615F">
            <w:pPr>
              <w:spacing w:line="480" w:lineRule="auto"/>
              <w:rPr>
                <w:del w:id="1233" w:author="Hemstrom, William Beryl [2]" w:date="2023-05-09T13:38:00Z"/>
                <w:rFonts w:ascii="Times New Roman" w:eastAsia="Times New Roman" w:hAnsi="Times New Roman" w:cs="Times New Roman"/>
                <w:color w:val="000000"/>
                <w:sz w:val="20"/>
                <w:szCs w:val="20"/>
              </w:rPr>
              <w:pPrChange w:id="1234" w:author="Hemstrom, William Beryl [2]" w:date="2023-05-09T13:38:00Z">
                <w:pPr>
                  <w:framePr w:hSpace="180" w:wrap="around" w:vAnchor="text" w:hAnchor="page" w:x="545" w:y="92"/>
                  <w:jc w:val="center"/>
                </w:pPr>
              </w:pPrChange>
            </w:pPr>
            <w:del w:id="1235" w:author="Hemstrom, William Beryl [2]" w:date="2023-05-09T13:38:00Z">
              <w:r w:rsidRPr="000A2DBD" w:rsidDel="009D615F">
                <w:rPr>
                  <w:rFonts w:ascii="Times New Roman" w:eastAsia="Times New Roman" w:hAnsi="Times New Roman" w:cs="Times New Roman"/>
                  <w:color w:val="000000"/>
                  <w:sz w:val="20"/>
                  <w:szCs w:val="20"/>
                </w:rPr>
                <w:delText>0.0654</w:delText>
              </w:r>
            </w:del>
          </w:p>
        </w:tc>
        <w:tc>
          <w:tcPr>
            <w:tcW w:w="810" w:type="dxa"/>
            <w:tcBorders>
              <w:top w:val="nil"/>
              <w:left w:val="nil"/>
              <w:bottom w:val="single" w:sz="8" w:space="0" w:color="auto"/>
              <w:right w:val="single" w:sz="8" w:space="0" w:color="auto"/>
            </w:tcBorders>
            <w:shd w:val="clear" w:color="000000" w:fill="AAD772"/>
            <w:vAlign w:val="center"/>
            <w:hideMark/>
          </w:tcPr>
          <w:p w14:paraId="32B5B8FA" w14:textId="023655BB" w:rsidR="000B1915" w:rsidRPr="000A2DBD" w:rsidDel="009D615F" w:rsidRDefault="000B1915" w:rsidP="009D615F">
            <w:pPr>
              <w:spacing w:line="480" w:lineRule="auto"/>
              <w:rPr>
                <w:del w:id="1236" w:author="Hemstrom, William Beryl [2]" w:date="2023-05-09T13:38:00Z"/>
                <w:rFonts w:ascii="Times New Roman" w:eastAsia="Times New Roman" w:hAnsi="Times New Roman" w:cs="Times New Roman"/>
                <w:color w:val="000000"/>
                <w:sz w:val="20"/>
                <w:szCs w:val="20"/>
              </w:rPr>
              <w:pPrChange w:id="1237" w:author="Hemstrom, William Beryl [2]" w:date="2023-05-09T13:38:00Z">
                <w:pPr>
                  <w:framePr w:hSpace="180" w:wrap="around" w:vAnchor="text" w:hAnchor="page" w:x="545" w:y="92"/>
                  <w:jc w:val="center"/>
                </w:pPr>
              </w:pPrChange>
            </w:pPr>
            <w:del w:id="1238" w:author="Hemstrom, William Beryl [2]" w:date="2023-05-09T13:38:00Z">
              <w:r w:rsidRPr="000A2DBD" w:rsidDel="009D615F">
                <w:rPr>
                  <w:rFonts w:ascii="Times New Roman" w:eastAsia="Times New Roman" w:hAnsi="Times New Roman" w:cs="Times New Roman"/>
                  <w:color w:val="000000"/>
                  <w:sz w:val="20"/>
                  <w:szCs w:val="20"/>
                </w:rPr>
                <w:delText>0.0627</w:delText>
              </w:r>
            </w:del>
          </w:p>
        </w:tc>
        <w:tc>
          <w:tcPr>
            <w:tcW w:w="766" w:type="dxa"/>
            <w:tcBorders>
              <w:top w:val="nil"/>
              <w:left w:val="nil"/>
              <w:bottom w:val="single" w:sz="8" w:space="0" w:color="auto"/>
              <w:right w:val="single" w:sz="8" w:space="0" w:color="auto"/>
            </w:tcBorders>
            <w:shd w:val="clear" w:color="000000" w:fill="FFE380"/>
            <w:vAlign w:val="center"/>
            <w:hideMark/>
          </w:tcPr>
          <w:p w14:paraId="0086181B" w14:textId="472C7250" w:rsidR="000B1915" w:rsidRPr="000A2DBD" w:rsidDel="009D615F" w:rsidRDefault="000B1915" w:rsidP="009D615F">
            <w:pPr>
              <w:spacing w:line="480" w:lineRule="auto"/>
              <w:rPr>
                <w:del w:id="1239" w:author="Hemstrom, William Beryl [2]" w:date="2023-05-09T13:38:00Z"/>
                <w:rFonts w:ascii="Times New Roman" w:eastAsia="Times New Roman" w:hAnsi="Times New Roman" w:cs="Times New Roman"/>
                <w:color w:val="000000"/>
                <w:sz w:val="20"/>
                <w:szCs w:val="20"/>
              </w:rPr>
              <w:pPrChange w:id="1240" w:author="Hemstrom, William Beryl [2]" w:date="2023-05-09T13:38:00Z">
                <w:pPr>
                  <w:framePr w:hSpace="180" w:wrap="around" w:vAnchor="text" w:hAnchor="page" w:x="545" w:y="92"/>
                  <w:jc w:val="center"/>
                </w:pPr>
              </w:pPrChange>
            </w:pPr>
            <w:del w:id="1241" w:author="Hemstrom, William Beryl [2]" w:date="2023-05-09T13:38:00Z">
              <w:r w:rsidRPr="000A2DBD" w:rsidDel="009D615F">
                <w:rPr>
                  <w:rFonts w:ascii="Times New Roman" w:eastAsia="Times New Roman" w:hAnsi="Times New Roman" w:cs="Times New Roman"/>
                  <w:color w:val="000000"/>
                  <w:sz w:val="20"/>
                  <w:szCs w:val="20"/>
                </w:rPr>
                <w:delText>0.1082</w:delText>
              </w:r>
            </w:del>
          </w:p>
        </w:tc>
        <w:tc>
          <w:tcPr>
            <w:tcW w:w="854" w:type="dxa"/>
            <w:tcBorders>
              <w:top w:val="nil"/>
              <w:left w:val="nil"/>
              <w:bottom w:val="single" w:sz="8" w:space="0" w:color="auto"/>
              <w:right w:val="single" w:sz="8" w:space="0" w:color="auto"/>
            </w:tcBorders>
            <w:shd w:val="clear" w:color="000000" w:fill="FFBC6A"/>
            <w:vAlign w:val="center"/>
            <w:hideMark/>
          </w:tcPr>
          <w:p w14:paraId="33577526" w14:textId="62BDF2F3" w:rsidR="000B1915" w:rsidRPr="000A2DBD" w:rsidDel="009D615F" w:rsidRDefault="000B1915" w:rsidP="009D615F">
            <w:pPr>
              <w:spacing w:line="480" w:lineRule="auto"/>
              <w:rPr>
                <w:del w:id="1242" w:author="Hemstrom, William Beryl [2]" w:date="2023-05-09T13:38:00Z"/>
                <w:rFonts w:ascii="Times New Roman" w:eastAsia="Times New Roman" w:hAnsi="Times New Roman" w:cs="Times New Roman"/>
                <w:color w:val="000000"/>
                <w:sz w:val="20"/>
                <w:szCs w:val="20"/>
              </w:rPr>
              <w:pPrChange w:id="1243" w:author="Hemstrom, William Beryl [2]" w:date="2023-05-09T13:38:00Z">
                <w:pPr>
                  <w:framePr w:hSpace="180" w:wrap="around" w:vAnchor="text" w:hAnchor="page" w:x="545" w:y="92"/>
                  <w:jc w:val="center"/>
                </w:pPr>
              </w:pPrChange>
            </w:pPr>
            <w:del w:id="1244" w:author="Hemstrom, William Beryl [2]" w:date="2023-05-09T13:38:00Z">
              <w:r w:rsidRPr="000A2DBD" w:rsidDel="009D615F">
                <w:rPr>
                  <w:rFonts w:ascii="Times New Roman" w:eastAsia="Times New Roman" w:hAnsi="Times New Roman" w:cs="Times New Roman"/>
                  <w:color w:val="000000"/>
                  <w:sz w:val="20"/>
                  <w:szCs w:val="20"/>
                </w:rPr>
                <w:delText>0.1704</w:delText>
              </w:r>
            </w:del>
          </w:p>
        </w:tc>
        <w:tc>
          <w:tcPr>
            <w:tcW w:w="900" w:type="dxa"/>
            <w:tcBorders>
              <w:top w:val="nil"/>
              <w:left w:val="nil"/>
              <w:bottom w:val="single" w:sz="8" w:space="0" w:color="auto"/>
              <w:right w:val="single" w:sz="8" w:space="0" w:color="auto"/>
            </w:tcBorders>
            <w:shd w:val="clear" w:color="000000" w:fill="FFE983"/>
            <w:vAlign w:val="center"/>
            <w:hideMark/>
          </w:tcPr>
          <w:p w14:paraId="3D3610E1" w14:textId="2159D2D8" w:rsidR="000B1915" w:rsidRPr="000A2DBD" w:rsidDel="009D615F" w:rsidRDefault="000B1915" w:rsidP="009D615F">
            <w:pPr>
              <w:spacing w:line="480" w:lineRule="auto"/>
              <w:rPr>
                <w:del w:id="1245" w:author="Hemstrom, William Beryl [2]" w:date="2023-05-09T13:38:00Z"/>
                <w:rFonts w:ascii="Times New Roman" w:eastAsia="Times New Roman" w:hAnsi="Times New Roman" w:cs="Times New Roman"/>
                <w:color w:val="000000"/>
                <w:sz w:val="20"/>
                <w:szCs w:val="20"/>
              </w:rPr>
              <w:pPrChange w:id="1246" w:author="Hemstrom, William Beryl [2]" w:date="2023-05-09T13:38:00Z">
                <w:pPr>
                  <w:framePr w:hSpace="180" w:wrap="around" w:vAnchor="text" w:hAnchor="page" w:x="545" w:y="92"/>
                  <w:jc w:val="center"/>
                </w:pPr>
              </w:pPrChange>
            </w:pPr>
            <w:del w:id="1247" w:author="Hemstrom, William Beryl [2]" w:date="2023-05-09T13:38:00Z">
              <w:r w:rsidRPr="000A2DBD" w:rsidDel="009D615F">
                <w:rPr>
                  <w:rFonts w:ascii="Times New Roman" w:eastAsia="Times New Roman" w:hAnsi="Times New Roman" w:cs="Times New Roman"/>
                  <w:color w:val="000000"/>
                  <w:sz w:val="20"/>
                  <w:szCs w:val="20"/>
                </w:rPr>
                <w:delText>0.0978</w:delText>
              </w:r>
            </w:del>
          </w:p>
        </w:tc>
        <w:tc>
          <w:tcPr>
            <w:tcW w:w="900" w:type="dxa"/>
            <w:tcBorders>
              <w:top w:val="nil"/>
              <w:left w:val="nil"/>
              <w:bottom w:val="single" w:sz="8" w:space="0" w:color="auto"/>
              <w:right w:val="single" w:sz="8" w:space="0" w:color="auto"/>
            </w:tcBorders>
            <w:shd w:val="clear" w:color="000000" w:fill="DDE37D"/>
            <w:vAlign w:val="center"/>
            <w:hideMark/>
          </w:tcPr>
          <w:p w14:paraId="5E325BCE" w14:textId="58C2E34B" w:rsidR="000B1915" w:rsidRPr="000A2DBD" w:rsidDel="009D615F" w:rsidRDefault="000B1915" w:rsidP="009D615F">
            <w:pPr>
              <w:spacing w:line="480" w:lineRule="auto"/>
              <w:rPr>
                <w:del w:id="1248" w:author="Hemstrom, William Beryl [2]" w:date="2023-05-09T13:38:00Z"/>
                <w:rFonts w:ascii="Times New Roman" w:eastAsia="Times New Roman" w:hAnsi="Times New Roman" w:cs="Times New Roman"/>
                <w:color w:val="000000"/>
                <w:sz w:val="20"/>
                <w:szCs w:val="20"/>
              </w:rPr>
              <w:pPrChange w:id="1249" w:author="Hemstrom, William Beryl [2]" w:date="2023-05-09T13:38:00Z">
                <w:pPr>
                  <w:framePr w:hSpace="180" w:wrap="around" w:vAnchor="text" w:hAnchor="page" w:x="545" w:y="92"/>
                  <w:jc w:val="center"/>
                </w:pPr>
              </w:pPrChange>
            </w:pPr>
            <w:del w:id="1250" w:author="Hemstrom, William Beryl [2]" w:date="2023-05-09T13:38:00Z">
              <w:r w:rsidRPr="000A2DBD" w:rsidDel="009D615F">
                <w:rPr>
                  <w:rFonts w:ascii="Times New Roman" w:eastAsia="Times New Roman" w:hAnsi="Times New Roman" w:cs="Times New Roman"/>
                  <w:color w:val="000000"/>
                  <w:sz w:val="20"/>
                  <w:szCs w:val="20"/>
                </w:rPr>
                <w:delText>0.0818</w:delText>
              </w:r>
            </w:del>
          </w:p>
        </w:tc>
        <w:tc>
          <w:tcPr>
            <w:tcW w:w="900" w:type="dxa"/>
            <w:tcBorders>
              <w:top w:val="nil"/>
              <w:left w:val="nil"/>
              <w:bottom w:val="single" w:sz="8" w:space="0" w:color="auto"/>
              <w:right w:val="single" w:sz="8" w:space="0" w:color="auto"/>
            </w:tcBorders>
            <w:shd w:val="clear" w:color="000000" w:fill="5BC562"/>
            <w:vAlign w:val="center"/>
            <w:hideMark/>
          </w:tcPr>
          <w:p w14:paraId="4CF8E665" w14:textId="7557395A" w:rsidR="000B1915" w:rsidRPr="000A2DBD" w:rsidDel="009D615F" w:rsidRDefault="000B1915" w:rsidP="009D615F">
            <w:pPr>
              <w:spacing w:line="480" w:lineRule="auto"/>
              <w:rPr>
                <w:del w:id="1251" w:author="Hemstrom, William Beryl [2]" w:date="2023-05-09T13:38:00Z"/>
                <w:rFonts w:ascii="Times New Roman" w:eastAsia="Times New Roman" w:hAnsi="Times New Roman" w:cs="Times New Roman"/>
                <w:color w:val="000000"/>
                <w:sz w:val="20"/>
                <w:szCs w:val="20"/>
              </w:rPr>
              <w:pPrChange w:id="1252" w:author="Hemstrom, William Beryl [2]" w:date="2023-05-09T13:38:00Z">
                <w:pPr>
                  <w:framePr w:hSpace="180" w:wrap="around" w:vAnchor="text" w:hAnchor="page" w:x="545" w:y="92"/>
                  <w:jc w:val="center"/>
                </w:pPr>
              </w:pPrChange>
            </w:pPr>
            <w:del w:id="1253" w:author="Hemstrom, William Beryl [2]" w:date="2023-05-09T13:38:00Z">
              <w:r w:rsidRPr="000A2DBD" w:rsidDel="009D615F">
                <w:rPr>
                  <w:rFonts w:ascii="Times New Roman" w:eastAsia="Times New Roman" w:hAnsi="Times New Roman" w:cs="Times New Roman"/>
                  <w:color w:val="000000"/>
                  <w:sz w:val="20"/>
                  <w:szCs w:val="20"/>
                </w:rPr>
                <w:delText>0.0337</w:delText>
              </w:r>
            </w:del>
          </w:p>
        </w:tc>
      </w:tr>
      <w:tr w:rsidR="000A2DBD" w:rsidRPr="007D412A" w:rsidDel="009D615F" w14:paraId="487CD86F" w14:textId="09F738D3" w:rsidTr="000A2DBD">
        <w:trPr>
          <w:trHeight w:val="340"/>
          <w:del w:id="1254" w:author="Hemstrom, William Beryl [2]" w:date="2023-05-09T13:38:00Z"/>
        </w:trPr>
        <w:tc>
          <w:tcPr>
            <w:tcW w:w="416" w:type="dxa"/>
            <w:tcBorders>
              <w:top w:val="nil"/>
              <w:left w:val="nil"/>
              <w:bottom w:val="nil"/>
              <w:right w:val="single" w:sz="4" w:space="0" w:color="auto"/>
            </w:tcBorders>
            <w:shd w:val="clear" w:color="000000" w:fill="FCE4D6"/>
            <w:noWrap/>
            <w:vAlign w:val="bottom"/>
            <w:hideMark/>
          </w:tcPr>
          <w:p w14:paraId="686CA3E0" w14:textId="5F87044B" w:rsidR="000B1915" w:rsidRPr="000A2DBD" w:rsidDel="009D615F" w:rsidRDefault="000B1915" w:rsidP="009D615F">
            <w:pPr>
              <w:spacing w:line="480" w:lineRule="auto"/>
              <w:rPr>
                <w:del w:id="1255" w:author="Hemstrom, William Beryl [2]" w:date="2023-05-09T13:38:00Z"/>
                <w:rFonts w:ascii="Times New Roman" w:eastAsia="Times New Roman" w:hAnsi="Times New Roman" w:cs="Times New Roman"/>
                <w:color w:val="000000"/>
                <w:sz w:val="20"/>
                <w:szCs w:val="20"/>
              </w:rPr>
              <w:pPrChange w:id="1256" w:author="Hemstrom, William Beryl [2]" w:date="2023-05-09T13:38:00Z">
                <w:pPr>
                  <w:framePr w:hSpace="180" w:wrap="around" w:vAnchor="text" w:hAnchor="page" w:x="545" w:y="92"/>
                  <w:jc w:val="right"/>
                </w:pPr>
              </w:pPrChange>
            </w:pPr>
            <w:del w:id="1257" w:author="Hemstrom, William Beryl [2]" w:date="2023-05-09T13:38:00Z">
              <w:r w:rsidRPr="000A2DBD" w:rsidDel="009D615F">
                <w:rPr>
                  <w:rFonts w:ascii="Times New Roman" w:eastAsia="Times New Roman" w:hAnsi="Times New Roman" w:cs="Times New Roman"/>
                  <w:color w:val="000000"/>
                  <w:sz w:val="20"/>
                  <w:szCs w:val="20"/>
                </w:rPr>
                <w:delText>4</w:delText>
              </w:r>
            </w:del>
          </w:p>
        </w:tc>
        <w:tc>
          <w:tcPr>
            <w:tcW w:w="848" w:type="dxa"/>
            <w:tcBorders>
              <w:top w:val="nil"/>
              <w:left w:val="single" w:sz="4" w:space="0" w:color="auto"/>
            </w:tcBorders>
            <w:shd w:val="clear" w:color="auto" w:fill="auto"/>
            <w:vAlign w:val="center"/>
            <w:hideMark/>
          </w:tcPr>
          <w:p w14:paraId="2AD7BD1D" w14:textId="59BC9161" w:rsidR="000B1915" w:rsidRPr="000A2DBD" w:rsidDel="009D615F" w:rsidRDefault="000B1915" w:rsidP="009D615F">
            <w:pPr>
              <w:spacing w:line="480" w:lineRule="auto"/>
              <w:rPr>
                <w:del w:id="1258" w:author="Hemstrom, William Beryl [2]" w:date="2023-05-09T13:38:00Z"/>
                <w:rFonts w:ascii="Times New Roman" w:eastAsia="Times New Roman" w:hAnsi="Times New Roman" w:cs="Times New Roman"/>
                <w:color w:val="000000"/>
                <w:sz w:val="20"/>
                <w:szCs w:val="20"/>
              </w:rPr>
              <w:pPrChange w:id="1259"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317EDB3A" w14:textId="322211CD" w:rsidR="000B1915" w:rsidRPr="000A2DBD" w:rsidDel="009D615F" w:rsidRDefault="000B1915" w:rsidP="009D615F">
            <w:pPr>
              <w:spacing w:line="480" w:lineRule="auto"/>
              <w:rPr>
                <w:del w:id="1260" w:author="Hemstrom, William Beryl [2]" w:date="2023-05-09T13:38:00Z"/>
                <w:rFonts w:ascii="Times New Roman" w:eastAsia="Times New Roman" w:hAnsi="Times New Roman" w:cs="Times New Roman"/>
                <w:color w:val="000000"/>
                <w:sz w:val="20"/>
                <w:szCs w:val="20"/>
              </w:rPr>
              <w:pPrChange w:id="1261"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6AAD03CE" w14:textId="6011BDF6" w:rsidR="000B1915" w:rsidRPr="000A2DBD" w:rsidDel="009D615F" w:rsidRDefault="000B1915" w:rsidP="009D615F">
            <w:pPr>
              <w:spacing w:line="480" w:lineRule="auto"/>
              <w:rPr>
                <w:del w:id="1262" w:author="Hemstrom, William Beryl [2]" w:date="2023-05-09T13:38:00Z"/>
                <w:rFonts w:ascii="Times New Roman" w:eastAsia="Times New Roman" w:hAnsi="Times New Roman" w:cs="Times New Roman"/>
                <w:color w:val="000000"/>
                <w:sz w:val="20"/>
                <w:szCs w:val="20"/>
              </w:rPr>
              <w:pPrChange w:id="1263"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0A77D779" w14:textId="23B17410" w:rsidR="000B1915" w:rsidRPr="000A2DBD" w:rsidDel="009D615F" w:rsidRDefault="000B1915" w:rsidP="009D615F">
            <w:pPr>
              <w:spacing w:line="480" w:lineRule="auto"/>
              <w:rPr>
                <w:del w:id="1264" w:author="Hemstrom, William Beryl [2]" w:date="2023-05-09T13:38:00Z"/>
                <w:rFonts w:ascii="Times New Roman" w:eastAsia="Times New Roman" w:hAnsi="Times New Roman" w:cs="Times New Roman"/>
                <w:color w:val="000000"/>
                <w:sz w:val="20"/>
                <w:szCs w:val="20"/>
              </w:rPr>
              <w:pPrChange w:id="1265"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3291E412" w14:textId="69BE60A7" w:rsidR="000B1915" w:rsidRPr="000A2DBD" w:rsidDel="009D615F" w:rsidRDefault="000B1915" w:rsidP="009D615F">
            <w:pPr>
              <w:spacing w:line="480" w:lineRule="auto"/>
              <w:rPr>
                <w:del w:id="1266" w:author="Hemstrom, William Beryl [2]" w:date="2023-05-09T13:38:00Z"/>
                <w:rFonts w:ascii="Times New Roman" w:eastAsia="Times New Roman" w:hAnsi="Times New Roman" w:cs="Times New Roman"/>
                <w:color w:val="000000"/>
                <w:sz w:val="20"/>
                <w:szCs w:val="20"/>
              </w:rPr>
              <w:pPrChange w:id="1267" w:author="Hemstrom, William Beryl [2]" w:date="2023-05-09T13:38:00Z">
                <w:pPr>
                  <w:framePr w:hSpace="180" w:wrap="around" w:vAnchor="text" w:hAnchor="page" w:x="545" w:y="92"/>
                  <w:jc w:val="center"/>
                </w:pPr>
              </w:pPrChange>
            </w:pPr>
          </w:p>
        </w:tc>
        <w:tc>
          <w:tcPr>
            <w:tcW w:w="766" w:type="dxa"/>
            <w:tcBorders>
              <w:top w:val="single" w:sz="4" w:space="0" w:color="auto"/>
              <w:right w:val="single" w:sz="4" w:space="0" w:color="auto"/>
            </w:tcBorders>
            <w:shd w:val="clear" w:color="auto" w:fill="auto"/>
            <w:vAlign w:val="center"/>
            <w:hideMark/>
          </w:tcPr>
          <w:p w14:paraId="21E75956" w14:textId="478ED483" w:rsidR="000B1915" w:rsidRPr="000A2DBD" w:rsidDel="009D615F" w:rsidRDefault="000B1915" w:rsidP="009D615F">
            <w:pPr>
              <w:spacing w:line="480" w:lineRule="auto"/>
              <w:rPr>
                <w:del w:id="1268" w:author="Hemstrom, William Beryl [2]" w:date="2023-05-09T13:38:00Z"/>
                <w:rFonts w:ascii="Times New Roman" w:eastAsia="Times New Roman" w:hAnsi="Times New Roman" w:cs="Times New Roman"/>
                <w:color w:val="000000"/>
                <w:sz w:val="20"/>
                <w:szCs w:val="20"/>
              </w:rPr>
              <w:pPrChange w:id="1269" w:author="Hemstrom, William Beryl [2]" w:date="2023-05-09T13:38:00Z">
                <w:pPr>
                  <w:framePr w:hSpace="180" w:wrap="around" w:vAnchor="text" w:hAnchor="page" w:x="545" w:y="92"/>
                  <w:jc w:val="center"/>
                </w:pPr>
              </w:pPrChange>
            </w:pPr>
          </w:p>
        </w:tc>
        <w:tc>
          <w:tcPr>
            <w:tcW w:w="808" w:type="dxa"/>
            <w:tcBorders>
              <w:top w:val="single" w:sz="8" w:space="0" w:color="auto"/>
              <w:left w:val="single" w:sz="4" w:space="0" w:color="auto"/>
              <w:bottom w:val="single" w:sz="8" w:space="0" w:color="auto"/>
              <w:right w:val="single" w:sz="8" w:space="0" w:color="auto"/>
            </w:tcBorders>
            <w:shd w:val="clear" w:color="000000" w:fill="BEDC76"/>
            <w:vAlign w:val="center"/>
            <w:hideMark/>
          </w:tcPr>
          <w:p w14:paraId="435B0711" w14:textId="17781DC1" w:rsidR="000B1915" w:rsidRPr="000A2DBD" w:rsidDel="009D615F" w:rsidRDefault="000B1915" w:rsidP="009D615F">
            <w:pPr>
              <w:spacing w:line="480" w:lineRule="auto"/>
              <w:rPr>
                <w:del w:id="1270" w:author="Hemstrom, William Beryl [2]" w:date="2023-05-09T13:38:00Z"/>
                <w:rFonts w:ascii="Times New Roman" w:eastAsia="Times New Roman" w:hAnsi="Times New Roman" w:cs="Times New Roman"/>
                <w:color w:val="000000"/>
                <w:sz w:val="20"/>
                <w:szCs w:val="20"/>
              </w:rPr>
              <w:pPrChange w:id="1271" w:author="Hemstrom, William Beryl [2]" w:date="2023-05-09T13:38:00Z">
                <w:pPr>
                  <w:framePr w:hSpace="180" w:wrap="around" w:vAnchor="text" w:hAnchor="page" w:x="545" w:y="92"/>
                  <w:jc w:val="center"/>
                </w:pPr>
              </w:pPrChange>
            </w:pPr>
            <w:del w:id="1272" w:author="Hemstrom, William Beryl [2]" w:date="2023-05-09T13:38:00Z">
              <w:r w:rsidRPr="000A2DBD" w:rsidDel="009D615F">
                <w:rPr>
                  <w:rFonts w:ascii="Times New Roman" w:eastAsia="Times New Roman" w:hAnsi="Times New Roman" w:cs="Times New Roman"/>
                  <w:color w:val="000000"/>
                  <w:sz w:val="20"/>
                  <w:szCs w:val="20"/>
                </w:rPr>
                <w:delText>0.0704</w:delText>
              </w:r>
            </w:del>
          </w:p>
        </w:tc>
        <w:tc>
          <w:tcPr>
            <w:tcW w:w="810" w:type="dxa"/>
            <w:tcBorders>
              <w:top w:val="nil"/>
              <w:left w:val="nil"/>
              <w:bottom w:val="single" w:sz="8" w:space="0" w:color="auto"/>
              <w:right w:val="single" w:sz="8" w:space="0" w:color="auto"/>
            </w:tcBorders>
            <w:shd w:val="clear" w:color="000000" w:fill="87CF6B"/>
            <w:vAlign w:val="center"/>
            <w:hideMark/>
          </w:tcPr>
          <w:p w14:paraId="162AF451" w14:textId="6654665A" w:rsidR="000B1915" w:rsidRPr="000A2DBD" w:rsidDel="009D615F" w:rsidRDefault="000B1915" w:rsidP="009D615F">
            <w:pPr>
              <w:spacing w:line="480" w:lineRule="auto"/>
              <w:rPr>
                <w:del w:id="1273" w:author="Hemstrom, William Beryl [2]" w:date="2023-05-09T13:38:00Z"/>
                <w:rFonts w:ascii="Times New Roman" w:eastAsia="Times New Roman" w:hAnsi="Times New Roman" w:cs="Times New Roman"/>
                <w:color w:val="000000"/>
                <w:sz w:val="20"/>
                <w:szCs w:val="20"/>
              </w:rPr>
              <w:pPrChange w:id="1274" w:author="Hemstrom, William Beryl [2]" w:date="2023-05-09T13:38:00Z">
                <w:pPr>
                  <w:framePr w:hSpace="180" w:wrap="around" w:vAnchor="text" w:hAnchor="page" w:x="545" w:y="92"/>
                  <w:jc w:val="center"/>
                </w:pPr>
              </w:pPrChange>
            </w:pPr>
            <w:del w:id="1275" w:author="Hemstrom, William Beryl [2]" w:date="2023-05-09T13:38:00Z">
              <w:r w:rsidRPr="000A2DBD" w:rsidDel="009D615F">
                <w:rPr>
                  <w:rFonts w:ascii="Times New Roman" w:eastAsia="Times New Roman" w:hAnsi="Times New Roman" w:cs="Times New Roman"/>
                  <w:color w:val="000000"/>
                  <w:sz w:val="20"/>
                  <w:szCs w:val="20"/>
                </w:rPr>
                <w:delText>0.0499</w:delText>
              </w:r>
            </w:del>
          </w:p>
        </w:tc>
        <w:tc>
          <w:tcPr>
            <w:tcW w:w="766" w:type="dxa"/>
            <w:tcBorders>
              <w:top w:val="nil"/>
              <w:left w:val="nil"/>
              <w:bottom w:val="single" w:sz="8" w:space="0" w:color="auto"/>
              <w:right w:val="single" w:sz="8" w:space="0" w:color="auto"/>
            </w:tcBorders>
            <w:shd w:val="clear" w:color="000000" w:fill="D1E07A"/>
            <w:vAlign w:val="center"/>
            <w:hideMark/>
          </w:tcPr>
          <w:p w14:paraId="08EB7270" w14:textId="1F619DED" w:rsidR="000B1915" w:rsidRPr="000A2DBD" w:rsidDel="009D615F" w:rsidRDefault="000B1915" w:rsidP="009D615F">
            <w:pPr>
              <w:spacing w:line="480" w:lineRule="auto"/>
              <w:rPr>
                <w:del w:id="1276" w:author="Hemstrom, William Beryl [2]" w:date="2023-05-09T13:38:00Z"/>
                <w:rFonts w:ascii="Times New Roman" w:eastAsia="Times New Roman" w:hAnsi="Times New Roman" w:cs="Times New Roman"/>
                <w:color w:val="000000"/>
                <w:sz w:val="20"/>
                <w:szCs w:val="20"/>
              </w:rPr>
              <w:pPrChange w:id="1277" w:author="Hemstrom, William Beryl [2]" w:date="2023-05-09T13:38:00Z">
                <w:pPr>
                  <w:framePr w:hSpace="180" w:wrap="around" w:vAnchor="text" w:hAnchor="page" w:x="545" w:y="92"/>
                  <w:jc w:val="center"/>
                </w:pPr>
              </w:pPrChange>
            </w:pPr>
            <w:del w:id="1278" w:author="Hemstrom, William Beryl [2]" w:date="2023-05-09T13:38:00Z">
              <w:r w:rsidRPr="000A2DBD" w:rsidDel="009D615F">
                <w:rPr>
                  <w:rFonts w:ascii="Times New Roman" w:eastAsia="Times New Roman" w:hAnsi="Times New Roman" w:cs="Times New Roman"/>
                  <w:color w:val="000000"/>
                  <w:sz w:val="20"/>
                  <w:szCs w:val="20"/>
                </w:rPr>
                <w:delText>0.0772</w:delText>
              </w:r>
            </w:del>
          </w:p>
        </w:tc>
        <w:tc>
          <w:tcPr>
            <w:tcW w:w="854" w:type="dxa"/>
            <w:tcBorders>
              <w:top w:val="nil"/>
              <w:left w:val="nil"/>
              <w:bottom w:val="single" w:sz="8" w:space="0" w:color="auto"/>
              <w:right w:val="single" w:sz="8" w:space="0" w:color="auto"/>
            </w:tcBorders>
            <w:shd w:val="clear" w:color="000000" w:fill="D1E07A"/>
            <w:vAlign w:val="center"/>
            <w:hideMark/>
          </w:tcPr>
          <w:p w14:paraId="4B91F034" w14:textId="7BEDD29B" w:rsidR="000B1915" w:rsidRPr="000A2DBD" w:rsidDel="009D615F" w:rsidRDefault="000B1915" w:rsidP="009D615F">
            <w:pPr>
              <w:spacing w:line="480" w:lineRule="auto"/>
              <w:rPr>
                <w:del w:id="1279" w:author="Hemstrom, William Beryl [2]" w:date="2023-05-09T13:38:00Z"/>
                <w:rFonts w:ascii="Times New Roman" w:eastAsia="Times New Roman" w:hAnsi="Times New Roman" w:cs="Times New Roman"/>
                <w:color w:val="000000"/>
                <w:sz w:val="20"/>
                <w:szCs w:val="20"/>
              </w:rPr>
              <w:pPrChange w:id="1280" w:author="Hemstrom, William Beryl [2]" w:date="2023-05-09T13:38:00Z">
                <w:pPr>
                  <w:framePr w:hSpace="180" w:wrap="around" w:vAnchor="text" w:hAnchor="page" w:x="545" w:y="92"/>
                  <w:jc w:val="center"/>
                </w:pPr>
              </w:pPrChange>
            </w:pPr>
            <w:del w:id="1281" w:author="Hemstrom, William Beryl [2]" w:date="2023-05-09T13:38:00Z">
              <w:r w:rsidRPr="000A2DBD" w:rsidDel="009D615F">
                <w:rPr>
                  <w:rFonts w:ascii="Times New Roman" w:eastAsia="Times New Roman" w:hAnsi="Times New Roman" w:cs="Times New Roman"/>
                  <w:color w:val="000000"/>
                  <w:sz w:val="20"/>
                  <w:szCs w:val="20"/>
                </w:rPr>
                <w:delText>0.0771</w:delText>
              </w:r>
            </w:del>
          </w:p>
        </w:tc>
        <w:tc>
          <w:tcPr>
            <w:tcW w:w="900" w:type="dxa"/>
            <w:tcBorders>
              <w:top w:val="nil"/>
              <w:left w:val="nil"/>
              <w:bottom w:val="single" w:sz="8" w:space="0" w:color="auto"/>
              <w:right w:val="single" w:sz="8" w:space="0" w:color="auto"/>
            </w:tcBorders>
            <w:shd w:val="clear" w:color="000000" w:fill="9CD470"/>
            <w:vAlign w:val="center"/>
            <w:hideMark/>
          </w:tcPr>
          <w:p w14:paraId="38B8D99A" w14:textId="657600AF" w:rsidR="000B1915" w:rsidRPr="000A2DBD" w:rsidDel="009D615F" w:rsidRDefault="000B1915" w:rsidP="009D615F">
            <w:pPr>
              <w:spacing w:line="480" w:lineRule="auto"/>
              <w:rPr>
                <w:del w:id="1282" w:author="Hemstrom, William Beryl [2]" w:date="2023-05-09T13:38:00Z"/>
                <w:rFonts w:ascii="Times New Roman" w:eastAsia="Times New Roman" w:hAnsi="Times New Roman" w:cs="Times New Roman"/>
                <w:color w:val="000000"/>
                <w:sz w:val="20"/>
                <w:szCs w:val="20"/>
              </w:rPr>
              <w:pPrChange w:id="1283" w:author="Hemstrom, William Beryl [2]" w:date="2023-05-09T13:38:00Z">
                <w:pPr>
                  <w:framePr w:hSpace="180" w:wrap="around" w:vAnchor="text" w:hAnchor="page" w:x="545" w:y="92"/>
                  <w:jc w:val="center"/>
                </w:pPr>
              </w:pPrChange>
            </w:pPr>
            <w:del w:id="1284" w:author="Hemstrom, William Beryl [2]" w:date="2023-05-09T13:38:00Z">
              <w:r w:rsidRPr="000A2DBD" w:rsidDel="009D615F">
                <w:rPr>
                  <w:rFonts w:ascii="Times New Roman" w:eastAsia="Times New Roman" w:hAnsi="Times New Roman" w:cs="Times New Roman"/>
                  <w:color w:val="000000"/>
                  <w:sz w:val="20"/>
                  <w:szCs w:val="20"/>
                </w:rPr>
                <w:delText>0.0579</w:delText>
              </w:r>
            </w:del>
          </w:p>
        </w:tc>
        <w:tc>
          <w:tcPr>
            <w:tcW w:w="900" w:type="dxa"/>
            <w:tcBorders>
              <w:top w:val="nil"/>
              <w:left w:val="nil"/>
              <w:bottom w:val="single" w:sz="8" w:space="0" w:color="auto"/>
              <w:right w:val="single" w:sz="8" w:space="0" w:color="auto"/>
            </w:tcBorders>
            <w:shd w:val="clear" w:color="000000" w:fill="FF9353"/>
            <w:vAlign w:val="center"/>
            <w:hideMark/>
          </w:tcPr>
          <w:p w14:paraId="2680B333" w14:textId="0E140C2E" w:rsidR="000B1915" w:rsidRPr="000A2DBD" w:rsidDel="009D615F" w:rsidRDefault="000B1915" w:rsidP="009D615F">
            <w:pPr>
              <w:spacing w:line="480" w:lineRule="auto"/>
              <w:rPr>
                <w:del w:id="1285" w:author="Hemstrom, William Beryl [2]" w:date="2023-05-09T13:38:00Z"/>
                <w:rFonts w:ascii="Times New Roman" w:eastAsia="Times New Roman" w:hAnsi="Times New Roman" w:cs="Times New Roman"/>
                <w:color w:val="000000"/>
                <w:sz w:val="20"/>
                <w:szCs w:val="20"/>
              </w:rPr>
              <w:pPrChange w:id="1286" w:author="Hemstrom, William Beryl [2]" w:date="2023-05-09T13:38:00Z">
                <w:pPr>
                  <w:framePr w:hSpace="180" w:wrap="around" w:vAnchor="text" w:hAnchor="page" w:x="545" w:y="92"/>
                  <w:jc w:val="center"/>
                </w:pPr>
              </w:pPrChange>
            </w:pPr>
            <w:del w:id="1287" w:author="Hemstrom, William Beryl [2]" w:date="2023-05-09T13:38:00Z">
              <w:r w:rsidRPr="000A2DBD" w:rsidDel="009D615F">
                <w:rPr>
                  <w:rFonts w:ascii="Times New Roman" w:eastAsia="Times New Roman" w:hAnsi="Times New Roman" w:cs="Times New Roman"/>
                  <w:color w:val="000000"/>
                  <w:sz w:val="20"/>
                  <w:szCs w:val="20"/>
                </w:rPr>
                <w:delText>0.2382</w:delText>
              </w:r>
            </w:del>
          </w:p>
        </w:tc>
        <w:tc>
          <w:tcPr>
            <w:tcW w:w="900" w:type="dxa"/>
            <w:tcBorders>
              <w:top w:val="nil"/>
              <w:left w:val="nil"/>
              <w:bottom w:val="single" w:sz="8" w:space="0" w:color="auto"/>
              <w:right w:val="single" w:sz="8" w:space="0" w:color="auto"/>
            </w:tcBorders>
            <w:shd w:val="clear" w:color="000000" w:fill="03B050"/>
            <w:vAlign w:val="center"/>
            <w:hideMark/>
          </w:tcPr>
          <w:p w14:paraId="32678598" w14:textId="2B6983EF" w:rsidR="000B1915" w:rsidRPr="000A2DBD" w:rsidDel="009D615F" w:rsidRDefault="000B1915" w:rsidP="009D615F">
            <w:pPr>
              <w:spacing w:line="480" w:lineRule="auto"/>
              <w:rPr>
                <w:del w:id="1288" w:author="Hemstrom, William Beryl [2]" w:date="2023-05-09T13:38:00Z"/>
                <w:rFonts w:ascii="Times New Roman" w:eastAsia="Times New Roman" w:hAnsi="Times New Roman" w:cs="Times New Roman"/>
                <w:color w:val="000000"/>
                <w:sz w:val="20"/>
                <w:szCs w:val="20"/>
              </w:rPr>
              <w:pPrChange w:id="1289" w:author="Hemstrom, William Beryl [2]" w:date="2023-05-09T13:38:00Z">
                <w:pPr>
                  <w:framePr w:hSpace="180" w:wrap="around" w:vAnchor="text" w:hAnchor="page" w:x="545" w:y="92"/>
                  <w:jc w:val="center"/>
                </w:pPr>
              </w:pPrChange>
            </w:pPr>
            <w:del w:id="1290" w:author="Hemstrom, William Beryl [2]" w:date="2023-05-09T13:38:00Z">
              <w:r w:rsidRPr="000A2DBD" w:rsidDel="009D615F">
                <w:rPr>
                  <w:rFonts w:ascii="Times New Roman" w:eastAsia="Times New Roman" w:hAnsi="Times New Roman" w:cs="Times New Roman"/>
                  <w:color w:val="000000"/>
                  <w:sz w:val="20"/>
                  <w:szCs w:val="20"/>
                </w:rPr>
                <w:delText>0.0012</w:delText>
              </w:r>
            </w:del>
          </w:p>
        </w:tc>
      </w:tr>
      <w:tr w:rsidR="000A2DBD" w:rsidRPr="007D412A" w:rsidDel="009D615F" w14:paraId="433F7D8E" w14:textId="2DB2BF95" w:rsidTr="000A2DBD">
        <w:trPr>
          <w:trHeight w:val="340"/>
          <w:del w:id="1291" w:author="Hemstrom, William Beryl [2]" w:date="2023-05-09T13:38:00Z"/>
        </w:trPr>
        <w:tc>
          <w:tcPr>
            <w:tcW w:w="416" w:type="dxa"/>
            <w:tcBorders>
              <w:top w:val="nil"/>
              <w:left w:val="nil"/>
              <w:bottom w:val="nil"/>
              <w:right w:val="single" w:sz="4" w:space="0" w:color="auto"/>
            </w:tcBorders>
            <w:shd w:val="clear" w:color="000000" w:fill="FCE4D6"/>
            <w:noWrap/>
            <w:vAlign w:val="bottom"/>
            <w:hideMark/>
          </w:tcPr>
          <w:p w14:paraId="7887E759" w14:textId="2FD2CE41" w:rsidR="000B1915" w:rsidRPr="000A2DBD" w:rsidDel="009D615F" w:rsidRDefault="000B1915" w:rsidP="009D615F">
            <w:pPr>
              <w:spacing w:line="480" w:lineRule="auto"/>
              <w:rPr>
                <w:del w:id="1292" w:author="Hemstrom, William Beryl [2]" w:date="2023-05-09T13:38:00Z"/>
                <w:rFonts w:ascii="Times New Roman" w:eastAsia="Times New Roman" w:hAnsi="Times New Roman" w:cs="Times New Roman"/>
                <w:color w:val="000000"/>
                <w:sz w:val="20"/>
                <w:szCs w:val="20"/>
              </w:rPr>
              <w:pPrChange w:id="1293" w:author="Hemstrom, William Beryl [2]" w:date="2023-05-09T13:38:00Z">
                <w:pPr>
                  <w:framePr w:hSpace="180" w:wrap="around" w:vAnchor="text" w:hAnchor="page" w:x="545" w:y="92"/>
                  <w:jc w:val="right"/>
                </w:pPr>
              </w:pPrChange>
            </w:pPr>
            <w:del w:id="1294" w:author="Hemstrom, William Beryl [2]" w:date="2023-05-09T13:38:00Z">
              <w:r w:rsidRPr="000A2DBD" w:rsidDel="009D615F">
                <w:rPr>
                  <w:rFonts w:ascii="Times New Roman" w:eastAsia="Times New Roman" w:hAnsi="Times New Roman" w:cs="Times New Roman"/>
                  <w:color w:val="000000"/>
                  <w:sz w:val="20"/>
                  <w:szCs w:val="20"/>
                </w:rPr>
                <w:delText>5</w:delText>
              </w:r>
            </w:del>
          </w:p>
        </w:tc>
        <w:tc>
          <w:tcPr>
            <w:tcW w:w="848" w:type="dxa"/>
            <w:tcBorders>
              <w:top w:val="nil"/>
              <w:left w:val="single" w:sz="4" w:space="0" w:color="auto"/>
            </w:tcBorders>
            <w:shd w:val="clear" w:color="auto" w:fill="auto"/>
            <w:vAlign w:val="center"/>
            <w:hideMark/>
          </w:tcPr>
          <w:p w14:paraId="10C3370C" w14:textId="453F5C12" w:rsidR="000B1915" w:rsidRPr="000A2DBD" w:rsidDel="009D615F" w:rsidRDefault="000B1915" w:rsidP="009D615F">
            <w:pPr>
              <w:spacing w:line="480" w:lineRule="auto"/>
              <w:rPr>
                <w:del w:id="1295" w:author="Hemstrom, William Beryl [2]" w:date="2023-05-09T13:38:00Z"/>
                <w:rFonts w:ascii="Times New Roman" w:eastAsia="Times New Roman" w:hAnsi="Times New Roman" w:cs="Times New Roman"/>
                <w:color w:val="000000"/>
                <w:sz w:val="20"/>
                <w:szCs w:val="20"/>
              </w:rPr>
              <w:pPrChange w:id="1296"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2C2388A0" w14:textId="2ABBEAD1" w:rsidR="000B1915" w:rsidRPr="000A2DBD" w:rsidDel="009D615F" w:rsidRDefault="000B1915" w:rsidP="009D615F">
            <w:pPr>
              <w:spacing w:line="480" w:lineRule="auto"/>
              <w:rPr>
                <w:del w:id="1297" w:author="Hemstrom, William Beryl [2]" w:date="2023-05-09T13:38:00Z"/>
                <w:rFonts w:ascii="Times New Roman" w:eastAsia="Times New Roman" w:hAnsi="Times New Roman" w:cs="Times New Roman"/>
                <w:color w:val="000000"/>
                <w:sz w:val="20"/>
                <w:szCs w:val="20"/>
              </w:rPr>
              <w:pPrChange w:id="1298"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6A3D1D9E" w14:textId="062C2A52" w:rsidR="000B1915" w:rsidRPr="000A2DBD" w:rsidDel="009D615F" w:rsidRDefault="000B1915" w:rsidP="009D615F">
            <w:pPr>
              <w:spacing w:line="480" w:lineRule="auto"/>
              <w:rPr>
                <w:del w:id="1299" w:author="Hemstrom, William Beryl [2]" w:date="2023-05-09T13:38:00Z"/>
                <w:rFonts w:ascii="Times New Roman" w:eastAsia="Times New Roman" w:hAnsi="Times New Roman" w:cs="Times New Roman"/>
                <w:color w:val="000000"/>
                <w:sz w:val="20"/>
                <w:szCs w:val="20"/>
              </w:rPr>
              <w:pPrChange w:id="1300"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45A618C7" w14:textId="67604FD2" w:rsidR="000B1915" w:rsidRPr="000A2DBD" w:rsidDel="009D615F" w:rsidRDefault="000B1915" w:rsidP="009D615F">
            <w:pPr>
              <w:spacing w:line="480" w:lineRule="auto"/>
              <w:rPr>
                <w:del w:id="1301" w:author="Hemstrom, William Beryl [2]" w:date="2023-05-09T13:38:00Z"/>
                <w:rFonts w:ascii="Times New Roman" w:eastAsia="Times New Roman" w:hAnsi="Times New Roman" w:cs="Times New Roman"/>
                <w:color w:val="000000"/>
                <w:sz w:val="20"/>
                <w:szCs w:val="20"/>
              </w:rPr>
              <w:pPrChange w:id="1302"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10117718" w14:textId="74E328CB" w:rsidR="000B1915" w:rsidRPr="000A2DBD" w:rsidDel="009D615F" w:rsidRDefault="000B1915" w:rsidP="009D615F">
            <w:pPr>
              <w:spacing w:line="480" w:lineRule="auto"/>
              <w:rPr>
                <w:del w:id="1303" w:author="Hemstrom, William Beryl [2]" w:date="2023-05-09T13:38:00Z"/>
                <w:rFonts w:ascii="Times New Roman" w:eastAsia="Times New Roman" w:hAnsi="Times New Roman" w:cs="Times New Roman"/>
                <w:color w:val="000000"/>
                <w:sz w:val="20"/>
                <w:szCs w:val="20"/>
              </w:rPr>
              <w:pPrChange w:id="1304" w:author="Hemstrom, William Beryl [2]" w:date="2023-05-09T13:38:00Z">
                <w:pPr>
                  <w:framePr w:hSpace="180" w:wrap="around" w:vAnchor="text" w:hAnchor="page" w:x="545" w:y="92"/>
                  <w:jc w:val="center"/>
                </w:pPr>
              </w:pPrChange>
            </w:pPr>
          </w:p>
        </w:tc>
        <w:tc>
          <w:tcPr>
            <w:tcW w:w="766" w:type="dxa"/>
            <w:tcBorders>
              <w:top w:val="nil"/>
            </w:tcBorders>
            <w:shd w:val="clear" w:color="auto" w:fill="auto"/>
            <w:vAlign w:val="center"/>
            <w:hideMark/>
          </w:tcPr>
          <w:p w14:paraId="09127D4F" w14:textId="49A0D71A" w:rsidR="000B1915" w:rsidRPr="000A2DBD" w:rsidDel="009D615F" w:rsidRDefault="000B1915" w:rsidP="009D615F">
            <w:pPr>
              <w:spacing w:line="480" w:lineRule="auto"/>
              <w:rPr>
                <w:del w:id="1305" w:author="Hemstrom, William Beryl [2]" w:date="2023-05-09T13:38:00Z"/>
                <w:rFonts w:ascii="Times New Roman" w:eastAsia="Times New Roman" w:hAnsi="Times New Roman" w:cs="Times New Roman"/>
                <w:color w:val="000000"/>
                <w:sz w:val="20"/>
                <w:szCs w:val="20"/>
              </w:rPr>
              <w:pPrChange w:id="1306" w:author="Hemstrom, William Beryl [2]" w:date="2023-05-09T13:38:00Z">
                <w:pPr>
                  <w:framePr w:hSpace="180" w:wrap="around" w:vAnchor="text" w:hAnchor="page" w:x="545" w:y="92"/>
                  <w:jc w:val="center"/>
                </w:pPr>
              </w:pPrChange>
            </w:pPr>
          </w:p>
        </w:tc>
        <w:tc>
          <w:tcPr>
            <w:tcW w:w="808" w:type="dxa"/>
            <w:tcBorders>
              <w:top w:val="nil"/>
              <w:left w:val="nil"/>
              <w:right w:val="single" w:sz="8" w:space="0" w:color="auto"/>
            </w:tcBorders>
            <w:shd w:val="clear" w:color="auto" w:fill="auto"/>
            <w:vAlign w:val="center"/>
            <w:hideMark/>
          </w:tcPr>
          <w:p w14:paraId="255DEBE9" w14:textId="62BBFD80" w:rsidR="000B1915" w:rsidRPr="000A2DBD" w:rsidDel="009D615F" w:rsidRDefault="000B1915" w:rsidP="009D615F">
            <w:pPr>
              <w:spacing w:line="480" w:lineRule="auto"/>
              <w:rPr>
                <w:del w:id="1307" w:author="Hemstrom, William Beryl [2]" w:date="2023-05-09T13:38:00Z"/>
                <w:rFonts w:ascii="Times New Roman" w:eastAsia="Times New Roman" w:hAnsi="Times New Roman" w:cs="Times New Roman"/>
                <w:color w:val="000000"/>
                <w:sz w:val="20"/>
                <w:szCs w:val="20"/>
              </w:rPr>
              <w:pPrChange w:id="1308" w:author="Hemstrom, William Beryl [2]" w:date="2023-05-09T13:38:00Z">
                <w:pPr>
                  <w:framePr w:hSpace="180" w:wrap="around" w:vAnchor="text" w:hAnchor="page" w:x="545" w:y="92"/>
                  <w:jc w:val="center"/>
                </w:pPr>
              </w:pPrChange>
            </w:pPr>
            <w:del w:id="1309"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810" w:type="dxa"/>
            <w:tcBorders>
              <w:top w:val="single" w:sz="8" w:space="0" w:color="auto"/>
              <w:left w:val="nil"/>
              <w:bottom w:val="single" w:sz="4" w:space="0" w:color="auto"/>
              <w:right w:val="single" w:sz="8" w:space="0" w:color="auto"/>
            </w:tcBorders>
            <w:shd w:val="clear" w:color="000000" w:fill="B1D974"/>
            <w:vAlign w:val="center"/>
            <w:hideMark/>
          </w:tcPr>
          <w:p w14:paraId="1F300391" w14:textId="4D76F86D" w:rsidR="000B1915" w:rsidRPr="000A2DBD" w:rsidDel="009D615F" w:rsidRDefault="000B1915" w:rsidP="009D615F">
            <w:pPr>
              <w:spacing w:line="480" w:lineRule="auto"/>
              <w:rPr>
                <w:del w:id="1310" w:author="Hemstrom, William Beryl [2]" w:date="2023-05-09T13:38:00Z"/>
                <w:rFonts w:ascii="Times New Roman" w:eastAsia="Times New Roman" w:hAnsi="Times New Roman" w:cs="Times New Roman"/>
                <w:color w:val="000000"/>
                <w:sz w:val="20"/>
                <w:szCs w:val="20"/>
              </w:rPr>
              <w:pPrChange w:id="1311" w:author="Hemstrom, William Beryl [2]" w:date="2023-05-09T13:38:00Z">
                <w:pPr>
                  <w:framePr w:hSpace="180" w:wrap="around" w:vAnchor="text" w:hAnchor="page" w:x="545" w:y="92"/>
                  <w:jc w:val="center"/>
                </w:pPr>
              </w:pPrChange>
            </w:pPr>
            <w:del w:id="1312" w:author="Hemstrom, William Beryl [2]" w:date="2023-05-09T13:38:00Z">
              <w:r w:rsidRPr="000A2DBD" w:rsidDel="009D615F">
                <w:rPr>
                  <w:rFonts w:ascii="Times New Roman" w:eastAsia="Times New Roman" w:hAnsi="Times New Roman" w:cs="Times New Roman"/>
                  <w:color w:val="000000"/>
                  <w:sz w:val="20"/>
                  <w:szCs w:val="20"/>
                </w:rPr>
                <w:delText>0.0654</w:delText>
              </w:r>
            </w:del>
          </w:p>
        </w:tc>
        <w:tc>
          <w:tcPr>
            <w:tcW w:w="766" w:type="dxa"/>
            <w:tcBorders>
              <w:top w:val="nil"/>
              <w:left w:val="nil"/>
              <w:bottom w:val="single" w:sz="8" w:space="0" w:color="auto"/>
              <w:right w:val="single" w:sz="8" w:space="0" w:color="auto"/>
            </w:tcBorders>
            <w:shd w:val="clear" w:color="000000" w:fill="FFDF7E"/>
            <w:vAlign w:val="center"/>
            <w:hideMark/>
          </w:tcPr>
          <w:p w14:paraId="100594D1" w14:textId="7A96D552" w:rsidR="000B1915" w:rsidRPr="000A2DBD" w:rsidDel="009D615F" w:rsidRDefault="000B1915" w:rsidP="009D615F">
            <w:pPr>
              <w:spacing w:line="480" w:lineRule="auto"/>
              <w:rPr>
                <w:del w:id="1313" w:author="Hemstrom, William Beryl [2]" w:date="2023-05-09T13:38:00Z"/>
                <w:rFonts w:ascii="Times New Roman" w:eastAsia="Times New Roman" w:hAnsi="Times New Roman" w:cs="Times New Roman"/>
                <w:color w:val="000000"/>
                <w:sz w:val="20"/>
                <w:szCs w:val="20"/>
              </w:rPr>
              <w:pPrChange w:id="1314" w:author="Hemstrom, William Beryl [2]" w:date="2023-05-09T13:38:00Z">
                <w:pPr>
                  <w:framePr w:hSpace="180" w:wrap="around" w:vAnchor="text" w:hAnchor="page" w:x="545" w:y="92"/>
                  <w:jc w:val="center"/>
                </w:pPr>
              </w:pPrChange>
            </w:pPr>
            <w:del w:id="1315" w:author="Hemstrom, William Beryl [2]" w:date="2023-05-09T13:38:00Z">
              <w:r w:rsidRPr="000A2DBD" w:rsidDel="009D615F">
                <w:rPr>
                  <w:rFonts w:ascii="Times New Roman" w:eastAsia="Times New Roman" w:hAnsi="Times New Roman" w:cs="Times New Roman"/>
                  <w:color w:val="000000"/>
                  <w:sz w:val="20"/>
                  <w:szCs w:val="20"/>
                </w:rPr>
                <w:delText>0.1139</w:delText>
              </w:r>
            </w:del>
          </w:p>
        </w:tc>
        <w:tc>
          <w:tcPr>
            <w:tcW w:w="854" w:type="dxa"/>
            <w:tcBorders>
              <w:top w:val="nil"/>
              <w:left w:val="nil"/>
              <w:bottom w:val="single" w:sz="8" w:space="0" w:color="auto"/>
              <w:right w:val="single" w:sz="8" w:space="0" w:color="auto"/>
            </w:tcBorders>
            <w:shd w:val="clear" w:color="000000" w:fill="8ACF6C"/>
            <w:vAlign w:val="center"/>
            <w:hideMark/>
          </w:tcPr>
          <w:p w14:paraId="412ABFD0" w14:textId="38FDFA02" w:rsidR="000B1915" w:rsidRPr="000A2DBD" w:rsidDel="009D615F" w:rsidRDefault="000B1915" w:rsidP="009D615F">
            <w:pPr>
              <w:spacing w:line="480" w:lineRule="auto"/>
              <w:rPr>
                <w:del w:id="1316" w:author="Hemstrom, William Beryl [2]" w:date="2023-05-09T13:38:00Z"/>
                <w:rFonts w:ascii="Times New Roman" w:eastAsia="Times New Roman" w:hAnsi="Times New Roman" w:cs="Times New Roman"/>
                <w:color w:val="000000"/>
                <w:sz w:val="20"/>
                <w:szCs w:val="20"/>
              </w:rPr>
              <w:pPrChange w:id="1317" w:author="Hemstrom, William Beryl [2]" w:date="2023-05-09T13:38:00Z">
                <w:pPr>
                  <w:framePr w:hSpace="180" w:wrap="around" w:vAnchor="text" w:hAnchor="page" w:x="545" w:y="92"/>
                  <w:jc w:val="center"/>
                </w:pPr>
              </w:pPrChange>
            </w:pPr>
            <w:del w:id="1318" w:author="Hemstrom, William Beryl [2]" w:date="2023-05-09T13:38:00Z">
              <w:r w:rsidRPr="000A2DBD" w:rsidDel="009D615F">
                <w:rPr>
                  <w:rFonts w:ascii="Times New Roman" w:eastAsia="Times New Roman" w:hAnsi="Times New Roman" w:cs="Times New Roman"/>
                  <w:color w:val="000000"/>
                  <w:sz w:val="20"/>
                  <w:szCs w:val="20"/>
                </w:rPr>
                <w:delText>0.0509</w:delText>
              </w:r>
            </w:del>
          </w:p>
        </w:tc>
        <w:tc>
          <w:tcPr>
            <w:tcW w:w="900" w:type="dxa"/>
            <w:tcBorders>
              <w:top w:val="nil"/>
              <w:left w:val="nil"/>
              <w:bottom w:val="single" w:sz="8" w:space="0" w:color="auto"/>
              <w:right w:val="single" w:sz="8" w:space="0" w:color="auto"/>
            </w:tcBorders>
            <w:shd w:val="clear" w:color="000000" w:fill="A8D772"/>
            <w:vAlign w:val="center"/>
            <w:hideMark/>
          </w:tcPr>
          <w:p w14:paraId="200D56A5" w14:textId="264429FC" w:rsidR="000B1915" w:rsidRPr="000A2DBD" w:rsidDel="009D615F" w:rsidRDefault="000B1915" w:rsidP="009D615F">
            <w:pPr>
              <w:spacing w:line="480" w:lineRule="auto"/>
              <w:rPr>
                <w:del w:id="1319" w:author="Hemstrom, William Beryl [2]" w:date="2023-05-09T13:38:00Z"/>
                <w:rFonts w:ascii="Times New Roman" w:eastAsia="Times New Roman" w:hAnsi="Times New Roman" w:cs="Times New Roman"/>
                <w:color w:val="000000"/>
                <w:sz w:val="20"/>
                <w:szCs w:val="20"/>
              </w:rPr>
              <w:pPrChange w:id="1320" w:author="Hemstrom, William Beryl [2]" w:date="2023-05-09T13:38:00Z">
                <w:pPr>
                  <w:framePr w:hSpace="180" w:wrap="around" w:vAnchor="text" w:hAnchor="page" w:x="545" w:y="92"/>
                  <w:jc w:val="center"/>
                </w:pPr>
              </w:pPrChange>
            </w:pPr>
            <w:del w:id="1321" w:author="Hemstrom, William Beryl [2]" w:date="2023-05-09T13:38:00Z">
              <w:r w:rsidRPr="000A2DBD" w:rsidDel="009D615F">
                <w:rPr>
                  <w:rFonts w:ascii="Times New Roman" w:eastAsia="Times New Roman" w:hAnsi="Times New Roman" w:cs="Times New Roman"/>
                  <w:color w:val="000000"/>
                  <w:sz w:val="20"/>
                  <w:szCs w:val="20"/>
                </w:rPr>
                <w:delText>0.0623</w:delText>
              </w:r>
            </w:del>
          </w:p>
        </w:tc>
        <w:tc>
          <w:tcPr>
            <w:tcW w:w="900" w:type="dxa"/>
            <w:tcBorders>
              <w:top w:val="nil"/>
              <w:left w:val="nil"/>
              <w:bottom w:val="single" w:sz="8" w:space="0" w:color="auto"/>
              <w:right w:val="single" w:sz="8" w:space="0" w:color="auto"/>
            </w:tcBorders>
            <w:shd w:val="clear" w:color="000000" w:fill="FFE882"/>
            <w:vAlign w:val="center"/>
            <w:hideMark/>
          </w:tcPr>
          <w:p w14:paraId="3AC1C7BE" w14:textId="70434A6D" w:rsidR="000B1915" w:rsidRPr="000A2DBD" w:rsidDel="009D615F" w:rsidRDefault="000B1915" w:rsidP="009D615F">
            <w:pPr>
              <w:spacing w:line="480" w:lineRule="auto"/>
              <w:rPr>
                <w:del w:id="1322" w:author="Hemstrom, William Beryl [2]" w:date="2023-05-09T13:38:00Z"/>
                <w:rFonts w:ascii="Times New Roman" w:eastAsia="Times New Roman" w:hAnsi="Times New Roman" w:cs="Times New Roman"/>
                <w:color w:val="000000"/>
                <w:sz w:val="20"/>
                <w:szCs w:val="20"/>
              </w:rPr>
              <w:pPrChange w:id="1323" w:author="Hemstrom, William Beryl [2]" w:date="2023-05-09T13:38:00Z">
                <w:pPr>
                  <w:framePr w:hSpace="180" w:wrap="around" w:vAnchor="text" w:hAnchor="page" w:x="545" w:y="92"/>
                  <w:jc w:val="center"/>
                </w:pPr>
              </w:pPrChange>
            </w:pPr>
            <w:del w:id="1324" w:author="Hemstrom, William Beryl [2]" w:date="2023-05-09T13:38:00Z">
              <w:r w:rsidRPr="000A2DBD" w:rsidDel="009D615F">
                <w:rPr>
                  <w:rFonts w:ascii="Times New Roman" w:eastAsia="Times New Roman" w:hAnsi="Times New Roman" w:cs="Times New Roman"/>
                  <w:color w:val="000000"/>
                  <w:sz w:val="20"/>
                  <w:szCs w:val="20"/>
                </w:rPr>
                <w:delText>0.1000</w:delText>
              </w:r>
            </w:del>
          </w:p>
        </w:tc>
        <w:tc>
          <w:tcPr>
            <w:tcW w:w="900" w:type="dxa"/>
            <w:tcBorders>
              <w:top w:val="nil"/>
              <w:left w:val="nil"/>
              <w:bottom w:val="single" w:sz="8" w:space="0" w:color="auto"/>
              <w:right w:val="single" w:sz="8" w:space="0" w:color="auto"/>
            </w:tcBorders>
            <w:shd w:val="clear" w:color="000000" w:fill="5DC563"/>
            <w:vAlign w:val="center"/>
            <w:hideMark/>
          </w:tcPr>
          <w:p w14:paraId="371888A9" w14:textId="58897DFA" w:rsidR="000B1915" w:rsidRPr="000A2DBD" w:rsidDel="009D615F" w:rsidRDefault="000B1915" w:rsidP="009D615F">
            <w:pPr>
              <w:spacing w:line="480" w:lineRule="auto"/>
              <w:rPr>
                <w:del w:id="1325" w:author="Hemstrom, William Beryl [2]" w:date="2023-05-09T13:38:00Z"/>
                <w:rFonts w:ascii="Times New Roman" w:eastAsia="Times New Roman" w:hAnsi="Times New Roman" w:cs="Times New Roman"/>
                <w:color w:val="000000"/>
                <w:sz w:val="20"/>
                <w:szCs w:val="20"/>
              </w:rPr>
              <w:pPrChange w:id="1326" w:author="Hemstrom, William Beryl [2]" w:date="2023-05-09T13:38:00Z">
                <w:pPr>
                  <w:framePr w:hSpace="180" w:wrap="around" w:vAnchor="text" w:hAnchor="page" w:x="545" w:y="92"/>
                  <w:jc w:val="center"/>
                </w:pPr>
              </w:pPrChange>
            </w:pPr>
            <w:del w:id="1327" w:author="Hemstrom, William Beryl [2]" w:date="2023-05-09T13:38:00Z">
              <w:r w:rsidRPr="000A2DBD" w:rsidDel="009D615F">
                <w:rPr>
                  <w:rFonts w:ascii="Times New Roman" w:eastAsia="Times New Roman" w:hAnsi="Times New Roman" w:cs="Times New Roman"/>
                  <w:color w:val="000000"/>
                  <w:sz w:val="20"/>
                  <w:szCs w:val="20"/>
                </w:rPr>
                <w:delText>0.0345</w:delText>
              </w:r>
            </w:del>
          </w:p>
        </w:tc>
      </w:tr>
      <w:tr w:rsidR="000A2DBD" w:rsidRPr="007D412A" w:rsidDel="009D615F" w14:paraId="7FA66DA2" w14:textId="75604290" w:rsidTr="000A2DBD">
        <w:trPr>
          <w:trHeight w:val="340"/>
          <w:del w:id="1328" w:author="Hemstrom, William Beryl [2]" w:date="2023-05-09T13:38:00Z"/>
        </w:trPr>
        <w:tc>
          <w:tcPr>
            <w:tcW w:w="416" w:type="dxa"/>
            <w:tcBorders>
              <w:top w:val="nil"/>
              <w:left w:val="nil"/>
              <w:bottom w:val="nil"/>
              <w:right w:val="single" w:sz="4" w:space="0" w:color="auto"/>
            </w:tcBorders>
            <w:shd w:val="clear" w:color="000000" w:fill="FCE4D6"/>
            <w:noWrap/>
            <w:vAlign w:val="bottom"/>
            <w:hideMark/>
          </w:tcPr>
          <w:p w14:paraId="75C09955" w14:textId="040BC4EE" w:rsidR="000B1915" w:rsidRPr="000A2DBD" w:rsidDel="009D615F" w:rsidRDefault="000B1915" w:rsidP="009D615F">
            <w:pPr>
              <w:spacing w:line="480" w:lineRule="auto"/>
              <w:rPr>
                <w:del w:id="1329" w:author="Hemstrom, William Beryl [2]" w:date="2023-05-09T13:38:00Z"/>
                <w:rFonts w:ascii="Times New Roman" w:eastAsia="Times New Roman" w:hAnsi="Times New Roman" w:cs="Times New Roman"/>
                <w:color w:val="000000"/>
                <w:sz w:val="20"/>
                <w:szCs w:val="20"/>
              </w:rPr>
              <w:pPrChange w:id="1330" w:author="Hemstrom, William Beryl [2]" w:date="2023-05-09T13:38:00Z">
                <w:pPr>
                  <w:framePr w:hSpace="180" w:wrap="around" w:vAnchor="text" w:hAnchor="page" w:x="545" w:y="92"/>
                  <w:jc w:val="right"/>
                </w:pPr>
              </w:pPrChange>
            </w:pPr>
            <w:del w:id="1331" w:author="Hemstrom, William Beryl [2]" w:date="2023-05-09T13:38:00Z">
              <w:r w:rsidRPr="000A2DBD" w:rsidDel="009D615F">
                <w:rPr>
                  <w:rFonts w:ascii="Times New Roman" w:eastAsia="Times New Roman" w:hAnsi="Times New Roman" w:cs="Times New Roman"/>
                  <w:color w:val="000000"/>
                  <w:sz w:val="20"/>
                  <w:szCs w:val="20"/>
                </w:rPr>
                <w:delText>6</w:delText>
              </w:r>
            </w:del>
          </w:p>
        </w:tc>
        <w:tc>
          <w:tcPr>
            <w:tcW w:w="848" w:type="dxa"/>
            <w:tcBorders>
              <w:top w:val="nil"/>
              <w:left w:val="single" w:sz="4" w:space="0" w:color="auto"/>
            </w:tcBorders>
            <w:shd w:val="clear" w:color="auto" w:fill="auto"/>
            <w:vAlign w:val="center"/>
            <w:hideMark/>
          </w:tcPr>
          <w:p w14:paraId="78C74F88" w14:textId="528EA3EB" w:rsidR="000B1915" w:rsidRPr="000A2DBD" w:rsidDel="009D615F" w:rsidRDefault="000B1915" w:rsidP="009D615F">
            <w:pPr>
              <w:spacing w:line="480" w:lineRule="auto"/>
              <w:rPr>
                <w:del w:id="1332" w:author="Hemstrom, William Beryl [2]" w:date="2023-05-09T13:38:00Z"/>
                <w:rFonts w:ascii="Times New Roman" w:eastAsia="Times New Roman" w:hAnsi="Times New Roman" w:cs="Times New Roman"/>
                <w:color w:val="000000"/>
                <w:sz w:val="20"/>
                <w:szCs w:val="20"/>
              </w:rPr>
              <w:pPrChange w:id="1333"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114305C7" w14:textId="453356D2" w:rsidR="000B1915" w:rsidRPr="000A2DBD" w:rsidDel="009D615F" w:rsidRDefault="000B1915" w:rsidP="009D615F">
            <w:pPr>
              <w:spacing w:line="480" w:lineRule="auto"/>
              <w:rPr>
                <w:del w:id="1334" w:author="Hemstrom, William Beryl [2]" w:date="2023-05-09T13:38:00Z"/>
                <w:rFonts w:ascii="Times New Roman" w:eastAsia="Times New Roman" w:hAnsi="Times New Roman" w:cs="Times New Roman"/>
                <w:color w:val="000000"/>
                <w:sz w:val="20"/>
                <w:szCs w:val="20"/>
              </w:rPr>
              <w:pPrChange w:id="1335"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53415006" w14:textId="5D969812" w:rsidR="000B1915" w:rsidRPr="000A2DBD" w:rsidDel="009D615F" w:rsidRDefault="000B1915" w:rsidP="009D615F">
            <w:pPr>
              <w:spacing w:line="480" w:lineRule="auto"/>
              <w:rPr>
                <w:del w:id="1336" w:author="Hemstrom, William Beryl [2]" w:date="2023-05-09T13:38:00Z"/>
                <w:rFonts w:ascii="Times New Roman" w:eastAsia="Times New Roman" w:hAnsi="Times New Roman" w:cs="Times New Roman"/>
                <w:color w:val="000000"/>
                <w:sz w:val="20"/>
                <w:szCs w:val="20"/>
              </w:rPr>
              <w:pPrChange w:id="1337"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0BA7E0E2" w14:textId="7554C5F3" w:rsidR="000B1915" w:rsidRPr="000A2DBD" w:rsidDel="009D615F" w:rsidRDefault="000B1915" w:rsidP="009D615F">
            <w:pPr>
              <w:spacing w:line="480" w:lineRule="auto"/>
              <w:rPr>
                <w:del w:id="1338" w:author="Hemstrom, William Beryl [2]" w:date="2023-05-09T13:38:00Z"/>
                <w:rFonts w:ascii="Times New Roman" w:eastAsia="Times New Roman" w:hAnsi="Times New Roman" w:cs="Times New Roman"/>
                <w:color w:val="000000"/>
                <w:sz w:val="20"/>
                <w:szCs w:val="20"/>
              </w:rPr>
              <w:pPrChange w:id="1339"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426AE464" w14:textId="503AEC32" w:rsidR="000B1915" w:rsidRPr="000A2DBD" w:rsidDel="009D615F" w:rsidRDefault="000B1915" w:rsidP="009D615F">
            <w:pPr>
              <w:spacing w:line="480" w:lineRule="auto"/>
              <w:rPr>
                <w:del w:id="1340" w:author="Hemstrom, William Beryl [2]" w:date="2023-05-09T13:38:00Z"/>
                <w:rFonts w:ascii="Times New Roman" w:eastAsia="Times New Roman" w:hAnsi="Times New Roman" w:cs="Times New Roman"/>
                <w:color w:val="000000"/>
                <w:sz w:val="20"/>
                <w:szCs w:val="20"/>
              </w:rPr>
              <w:pPrChange w:id="1341" w:author="Hemstrom, William Beryl [2]" w:date="2023-05-09T13:38:00Z">
                <w:pPr>
                  <w:framePr w:hSpace="180" w:wrap="around" w:vAnchor="text" w:hAnchor="page" w:x="545" w:y="92"/>
                  <w:jc w:val="center"/>
                </w:pPr>
              </w:pPrChange>
            </w:pPr>
          </w:p>
        </w:tc>
        <w:tc>
          <w:tcPr>
            <w:tcW w:w="766" w:type="dxa"/>
            <w:tcBorders>
              <w:top w:val="nil"/>
            </w:tcBorders>
            <w:shd w:val="clear" w:color="auto" w:fill="auto"/>
            <w:vAlign w:val="center"/>
            <w:hideMark/>
          </w:tcPr>
          <w:p w14:paraId="19C8A334" w14:textId="7F8409CF" w:rsidR="000B1915" w:rsidRPr="000A2DBD" w:rsidDel="009D615F" w:rsidRDefault="000B1915" w:rsidP="009D615F">
            <w:pPr>
              <w:spacing w:line="480" w:lineRule="auto"/>
              <w:rPr>
                <w:del w:id="1342" w:author="Hemstrom, William Beryl [2]" w:date="2023-05-09T13:38:00Z"/>
                <w:rFonts w:ascii="Times New Roman" w:eastAsia="Times New Roman" w:hAnsi="Times New Roman" w:cs="Times New Roman"/>
                <w:color w:val="000000"/>
                <w:sz w:val="20"/>
                <w:szCs w:val="20"/>
              </w:rPr>
              <w:pPrChange w:id="1343" w:author="Hemstrom, William Beryl [2]" w:date="2023-05-09T13:38:00Z">
                <w:pPr>
                  <w:framePr w:hSpace="180" w:wrap="around" w:vAnchor="text" w:hAnchor="page" w:x="545" w:y="92"/>
                  <w:jc w:val="center"/>
                </w:pPr>
              </w:pPrChange>
            </w:pPr>
          </w:p>
        </w:tc>
        <w:tc>
          <w:tcPr>
            <w:tcW w:w="808" w:type="dxa"/>
            <w:tcBorders>
              <w:top w:val="nil"/>
              <w:left w:val="nil"/>
            </w:tcBorders>
            <w:shd w:val="clear" w:color="auto" w:fill="auto"/>
            <w:vAlign w:val="center"/>
            <w:hideMark/>
          </w:tcPr>
          <w:p w14:paraId="4129B152" w14:textId="07794DA1" w:rsidR="000B1915" w:rsidRPr="000A2DBD" w:rsidDel="009D615F" w:rsidRDefault="000B1915" w:rsidP="009D615F">
            <w:pPr>
              <w:spacing w:line="480" w:lineRule="auto"/>
              <w:rPr>
                <w:del w:id="1344" w:author="Hemstrom, William Beryl [2]" w:date="2023-05-09T13:38:00Z"/>
                <w:rFonts w:ascii="Times New Roman" w:eastAsia="Times New Roman" w:hAnsi="Times New Roman" w:cs="Times New Roman"/>
                <w:color w:val="000000"/>
                <w:sz w:val="20"/>
                <w:szCs w:val="20"/>
              </w:rPr>
              <w:pPrChange w:id="1345" w:author="Hemstrom, William Beryl [2]" w:date="2023-05-09T13:38:00Z">
                <w:pPr>
                  <w:framePr w:hSpace="180" w:wrap="around" w:vAnchor="text" w:hAnchor="page" w:x="545" w:y="92"/>
                  <w:jc w:val="center"/>
                </w:pPr>
              </w:pPrChange>
            </w:pPr>
          </w:p>
        </w:tc>
        <w:tc>
          <w:tcPr>
            <w:tcW w:w="810" w:type="dxa"/>
            <w:tcBorders>
              <w:top w:val="single" w:sz="4" w:space="0" w:color="auto"/>
              <w:right w:val="single" w:sz="4" w:space="0" w:color="auto"/>
            </w:tcBorders>
            <w:shd w:val="clear" w:color="auto" w:fill="auto"/>
            <w:vAlign w:val="center"/>
            <w:hideMark/>
          </w:tcPr>
          <w:p w14:paraId="77846FCD" w14:textId="53A3BDAE" w:rsidR="000B1915" w:rsidRPr="000A2DBD" w:rsidDel="009D615F" w:rsidRDefault="000B1915" w:rsidP="009D615F">
            <w:pPr>
              <w:spacing w:line="480" w:lineRule="auto"/>
              <w:rPr>
                <w:del w:id="1346" w:author="Hemstrom, William Beryl [2]" w:date="2023-05-09T13:38:00Z"/>
                <w:rFonts w:ascii="Times New Roman" w:eastAsia="Times New Roman" w:hAnsi="Times New Roman" w:cs="Times New Roman"/>
                <w:color w:val="000000"/>
                <w:sz w:val="20"/>
                <w:szCs w:val="20"/>
              </w:rPr>
              <w:pPrChange w:id="1347" w:author="Hemstrom, William Beryl [2]" w:date="2023-05-09T13:38:00Z">
                <w:pPr>
                  <w:framePr w:hSpace="180" w:wrap="around" w:vAnchor="text" w:hAnchor="page" w:x="545" w:y="92"/>
                  <w:jc w:val="center"/>
                </w:pPr>
              </w:pPrChange>
            </w:pPr>
          </w:p>
        </w:tc>
        <w:tc>
          <w:tcPr>
            <w:tcW w:w="766" w:type="dxa"/>
            <w:tcBorders>
              <w:top w:val="single" w:sz="8" w:space="0" w:color="auto"/>
              <w:left w:val="single" w:sz="4" w:space="0" w:color="auto"/>
              <w:bottom w:val="single" w:sz="8" w:space="0" w:color="auto"/>
              <w:right w:val="single" w:sz="8" w:space="0" w:color="auto"/>
            </w:tcBorders>
            <w:shd w:val="clear" w:color="000000" w:fill="DFE37D"/>
            <w:vAlign w:val="center"/>
            <w:hideMark/>
          </w:tcPr>
          <w:p w14:paraId="2EC20396" w14:textId="4EEF741D" w:rsidR="000B1915" w:rsidRPr="000A2DBD" w:rsidDel="009D615F" w:rsidRDefault="000B1915" w:rsidP="009D615F">
            <w:pPr>
              <w:spacing w:line="480" w:lineRule="auto"/>
              <w:rPr>
                <w:del w:id="1348" w:author="Hemstrom, William Beryl [2]" w:date="2023-05-09T13:38:00Z"/>
                <w:rFonts w:ascii="Times New Roman" w:eastAsia="Times New Roman" w:hAnsi="Times New Roman" w:cs="Times New Roman"/>
                <w:color w:val="000000"/>
                <w:sz w:val="20"/>
                <w:szCs w:val="20"/>
              </w:rPr>
              <w:pPrChange w:id="1349" w:author="Hemstrom, William Beryl [2]" w:date="2023-05-09T13:38:00Z">
                <w:pPr>
                  <w:framePr w:hSpace="180" w:wrap="around" w:vAnchor="text" w:hAnchor="page" w:x="545" w:y="92"/>
                  <w:jc w:val="center"/>
                </w:pPr>
              </w:pPrChange>
            </w:pPr>
            <w:del w:id="1350" w:author="Hemstrom, William Beryl [2]" w:date="2023-05-09T13:38:00Z">
              <w:r w:rsidRPr="000A2DBD" w:rsidDel="009D615F">
                <w:rPr>
                  <w:rFonts w:ascii="Times New Roman" w:eastAsia="Times New Roman" w:hAnsi="Times New Roman" w:cs="Times New Roman"/>
                  <w:color w:val="000000"/>
                  <w:sz w:val="20"/>
                  <w:szCs w:val="20"/>
                </w:rPr>
                <w:delText>0.0824</w:delText>
              </w:r>
            </w:del>
          </w:p>
        </w:tc>
        <w:tc>
          <w:tcPr>
            <w:tcW w:w="854" w:type="dxa"/>
            <w:tcBorders>
              <w:top w:val="nil"/>
              <w:left w:val="nil"/>
              <w:bottom w:val="single" w:sz="8" w:space="0" w:color="auto"/>
              <w:right w:val="single" w:sz="8" w:space="0" w:color="auto"/>
            </w:tcBorders>
            <w:shd w:val="clear" w:color="000000" w:fill="FFC871"/>
            <w:vAlign w:val="center"/>
            <w:hideMark/>
          </w:tcPr>
          <w:p w14:paraId="64104B8F" w14:textId="4ABA6613" w:rsidR="000B1915" w:rsidRPr="000A2DBD" w:rsidDel="009D615F" w:rsidRDefault="000B1915" w:rsidP="009D615F">
            <w:pPr>
              <w:spacing w:line="480" w:lineRule="auto"/>
              <w:rPr>
                <w:del w:id="1351" w:author="Hemstrom, William Beryl [2]" w:date="2023-05-09T13:38:00Z"/>
                <w:rFonts w:ascii="Times New Roman" w:eastAsia="Times New Roman" w:hAnsi="Times New Roman" w:cs="Times New Roman"/>
                <w:color w:val="000000"/>
                <w:sz w:val="20"/>
                <w:szCs w:val="20"/>
              </w:rPr>
              <w:pPrChange w:id="1352" w:author="Hemstrom, William Beryl [2]" w:date="2023-05-09T13:38:00Z">
                <w:pPr>
                  <w:framePr w:hSpace="180" w:wrap="around" w:vAnchor="text" w:hAnchor="page" w:x="545" w:y="92"/>
                  <w:jc w:val="center"/>
                </w:pPr>
              </w:pPrChange>
            </w:pPr>
            <w:del w:id="1353" w:author="Hemstrom, William Beryl [2]" w:date="2023-05-09T13:38:00Z">
              <w:r w:rsidRPr="000A2DBD" w:rsidDel="009D615F">
                <w:rPr>
                  <w:rFonts w:ascii="Times New Roman" w:eastAsia="Times New Roman" w:hAnsi="Times New Roman" w:cs="Times New Roman"/>
                  <w:color w:val="000000"/>
                  <w:sz w:val="20"/>
                  <w:szCs w:val="20"/>
                </w:rPr>
                <w:delText>0.1510</w:delText>
              </w:r>
            </w:del>
          </w:p>
        </w:tc>
        <w:tc>
          <w:tcPr>
            <w:tcW w:w="900" w:type="dxa"/>
            <w:tcBorders>
              <w:top w:val="nil"/>
              <w:left w:val="nil"/>
              <w:bottom w:val="single" w:sz="8" w:space="0" w:color="auto"/>
              <w:right w:val="single" w:sz="8" w:space="0" w:color="auto"/>
            </w:tcBorders>
            <w:shd w:val="clear" w:color="000000" w:fill="FFDE7D"/>
            <w:vAlign w:val="center"/>
            <w:hideMark/>
          </w:tcPr>
          <w:p w14:paraId="602FA462" w14:textId="29249CDC" w:rsidR="000B1915" w:rsidRPr="000A2DBD" w:rsidDel="009D615F" w:rsidRDefault="000B1915" w:rsidP="009D615F">
            <w:pPr>
              <w:spacing w:line="480" w:lineRule="auto"/>
              <w:rPr>
                <w:del w:id="1354" w:author="Hemstrom, William Beryl [2]" w:date="2023-05-09T13:38:00Z"/>
                <w:rFonts w:ascii="Times New Roman" w:eastAsia="Times New Roman" w:hAnsi="Times New Roman" w:cs="Times New Roman"/>
                <w:color w:val="000000"/>
                <w:sz w:val="20"/>
                <w:szCs w:val="20"/>
              </w:rPr>
              <w:pPrChange w:id="1355" w:author="Hemstrom, William Beryl [2]" w:date="2023-05-09T13:38:00Z">
                <w:pPr>
                  <w:framePr w:hSpace="180" w:wrap="around" w:vAnchor="text" w:hAnchor="page" w:x="545" w:y="92"/>
                  <w:jc w:val="center"/>
                </w:pPr>
              </w:pPrChange>
            </w:pPr>
            <w:del w:id="1356" w:author="Hemstrom, William Beryl [2]" w:date="2023-05-09T13:38:00Z">
              <w:r w:rsidRPr="000A2DBD" w:rsidDel="009D615F">
                <w:rPr>
                  <w:rFonts w:ascii="Times New Roman" w:eastAsia="Times New Roman" w:hAnsi="Times New Roman" w:cs="Times New Roman"/>
                  <w:color w:val="000000"/>
                  <w:sz w:val="20"/>
                  <w:szCs w:val="20"/>
                </w:rPr>
                <w:delText>0.1155</w:delText>
              </w:r>
            </w:del>
          </w:p>
        </w:tc>
        <w:tc>
          <w:tcPr>
            <w:tcW w:w="900" w:type="dxa"/>
            <w:tcBorders>
              <w:top w:val="nil"/>
              <w:left w:val="nil"/>
              <w:bottom w:val="single" w:sz="8" w:space="0" w:color="auto"/>
              <w:right w:val="single" w:sz="8" w:space="0" w:color="auto"/>
            </w:tcBorders>
            <w:shd w:val="clear" w:color="000000" w:fill="FFC871"/>
            <w:vAlign w:val="center"/>
            <w:hideMark/>
          </w:tcPr>
          <w:p w14:paraId="1EC231F9" w14:textId="7DD9D4E0" w:rsidR="000B1915" w:rsidRPr="000A2DBD" w:rsidDel="009D615F" w:rsidRDefault="000B1915" w:rsidP="009D615F">
            <w:pPr>
              <w:spacing w:line="480" w:lineRule="auto"/>
              <w:rPr>
                <w:del w:id="1357" w:author="Hemstrom, William Beryl [2]" w:date="2023-05-09T13:38:00Z"/>
                <w:rFonts w:ascii="Times New Roman" w:eastAsia="Times New Roman" w:hAnsi="Times New Roman" w:cs="Times New Roman"/>
                <w:color w:val="000000"/>
                <w:sz w:val="20"/>
                <w:szCs w:val="20"/>
              </w:rPr>
              <w:pPrChange w:id="1358" w:author="Hemstrom, William Beryl [2]" w:date="2023-05-09T13:38:00Z">
                <w:pPr>
                  <w:framePr w:hSpace="180" w:wrap="around" w:vAnchor="text" w:hAnchor="page" w:x="545" w:y="92"/>
                  <w:jc w:val="center"/>
                </w:pPr>
              </w:pPrChange>
            </w:pPr>
            <w:del w:id="1359" w:author="Hemstrom, William Beryl [2]" w:date="2023-05-09T13:38:00Z">
              <w:r w:rsidRPr="000A2DBD" w:rsidDel="009D615F">
                <w:rPr>
                  <w:rFonts w:ascii="Times New Roman" w:eastAsia="Times New Roman" w:hAnsi="Times New Roman" w:cs="Times New Roman"/>
                  <w:color w:val="000000"/>
                  <w:sz w:val="20"/>
                  <w:szCs w:val="20"/>
                </w:rPr>
                <w:delText>0.1509</w:delText>
              </w:r>
            </w:del>
          </w:p>
        </w:tc>
        <w:tc>
          <w:tcPr>
            <w:tcW w:w="900" w:type="dxa"/>
            <w:tcBorders>
              <w:top w:val="nil"/>
              <w:left w:val="nil"/>
              <w:bottom w:val="single" w:sz="8" w:space="0" w:color="auto"/>
              <w:right w:val="single" w:sz="8" w:space="0" w:color="auto"/>
            </w:tcBorders>
            <w:shd w:val="clear" w:color="000000" w:fill="FF6E3E"/>
            <w:vAlign w:val="center"/>
            <w:hideMark/>
          </w:tcPr>
          <w:p w14:paraId="1B03E64A" w14:textId="306A342C" w:rsidR="000B1915" w:rsidRPr="000A2DBD" w:rsidDel="009D615F" w:rsidRDefault="000B1915" w:rsidP="009D615F">
            <w:pPr>
              <w:spacing w:line="480" w:lineRule="auto"/>
              <w:rPr>
                <w:del w:id="1360" w:author="Hemstrom, William Beryl [2]" w:date="2023-05-09T13:38:00Z"/>
                <w:rFonts w:ascii="Times New Roman" w:eastAsia="Times New Roman" w:hAnsi="Times New Roman" w:cs="Times New Roman"/>
                <w:color w:val="000000"/>
                <w:sz w:val="20"/>
                <w:szCs w:val="20"/>
              </w:rPr>
              <w:pPrChange w:id="1361" w:author="Hemstrom, William Beryl [2]" w:date="2023-05-09T13:38:00Z">
                <w:pPr>
                  <w:framePr w:hSpace="180" w:wrap="around" w:vAnchor="text" w:hAnchor="page" w:x="545" w:y="92"/>
                  <w:jc w:val="center"/>
                </w:pPr>
              </w:pPrChange>
            </w:pPr>
            <w:del w:id="1362" w:author="Hemstrom, William Beryl [2]" w:date="2023-05-09T13:38:00Z">
              <w:r w:rsidRPr="000A2DBD" w:rsidDel="009D615F">
                <w:rPr>
                  <w:rFonts w:ascii="Times New Roman" w:eastAsia="Times New Roman" w:hAnsi="Times New Roman" w:cs="Times New Roman"/>
                  <w:color w:val="000000"/>
                  <w:sz w:val="20"/>
                  <w:szCs w:val="20"/>
                </w:rPr>
                <w:delText>0.2984</w:delText>
              </w:r>
            </w:del>
          </w:p>
        </w:tc>
      </w:tr>
      <w:tr w:rsidR="000A2DBD" w:rsidRPr="007D412A" w:rsidDel="009D615F" w14:paraId="153CA8FA" w14:textId="34AB4DE3" w:rsidTr="000A2DBD">
        <w:trPr>
          <w:trHeight w:val="340"/>
          <w:del w:id="1363" w:author="Hemstrom, William Beryl [2]" w:date="2023-05-09T13:38:00Z"/>
        </w:trPr>
        <w:tc>
          <w:tcPr>
            <w:tcW w:w="416" w:type="dxa"/>
            <w:tcBorders>
              <w:top w:val="nil"/>
              <w:left w:val="nil"/>
              <w:bottom w:val="nil"/>
              <w:right w:val="single" w:sz="4" w:space="0" w:color="auto"/>
            </w:tcBorders>
            <w:shd w:val="clear" w:color="000000" w:fill="FCE4D6"/>
            <w:noWrap/>
            <w:vAlign w:val="bottom"/>
            <w:hideMark/>
          </w:tcPr>
          <w:p w14:paraId="2EC8EE5E" w14:textId="109168B8" w:rsidR="000B1915" w:rsidRPr="000A2DBD" w:rsidDel="009D615F" w:rsidRDefault="000B1915" w:rsidP="009D615F">
            <w:pPr>
              <w:spacing w:line="480" w:lineRule="auto"/>
              <w:rPr>
                <w:del w:id="1364" w:author="Hemstrom, William Beryl [2]" w:date="2023-05-09T13:38:00Z"/>
                <w:rFonts w:ascii="Times New Roman" w:eastAsia="Times New Roman" w:hAnsi="Times New Roman" w:cs="Times New Roman"/>
                <w:color w:val="000000"/>
                <w:sz w:val="20"/>
                <w:szCs w:val="20"/>
              </w:rPr>
              <w:pPrChange w:id="1365" w:author="Hemstrom, William Beryl [2]" w:date="2023-05-09T13:38:00Z">
                <w:pPr>
                  <w:framePr w:hSpace="180" w:wrap="around" w:vAnchor="text" w:hAnchor="page" w:x="545" w:y="92"/>
                  <w:jc w:val="right"/>
                </w:pPr>
              </w:pPrChange>
            </w:pPr>
            <w:del w:id="1366" w:author="Hemstrom, William Beryl [2]" w:date="2023-05-09T13:38:00Z">
              <w:r w:rsidRPr="000A2DBD" w:rsidDel="009D615F">
                <w:rPr>
                  <w:rFonts w:ascii="Times New Roman" w:eastAsia="Times New Roman" w:hAnsi="Times New Roman" w:cs="Times New Roman"/>
                  <w:color w:val="000000"/>
                  <w:sz w:val="20"/>
                  <w:szCs w:val="20"/>
                </w:rPr>
                <w:delText>7</w:delText>
              </w:r>
            </w:del>
          </w:p>
        </w:tc>
        <w:tc>
          <w:tcPr>
            <w:tcW w:w="848" w:type="dxa"/>
            <w:tcBorders>
              <w:top w:val="nil"/>
              <w:left w:val="single" w:sz="4" w:space="0" w:color="auto"/>
            </w:tcBorders>
            <w:shd w:val="clear" w:color="auto" w:fill="auto"/>
            <w:vAlign w:val="center"/>
            <w:hideMark/>
          </w:tcPr>
          <w:p w14:paraId="6D6D5234" w14:textId="356B1C7B" w:rsidR="000B1915" w:rsidRPr="000A2DBD" w:rsidDel="009D615F" w:rsidRDefault="000B1915" w:rsidP="009D615F">
            <w:pPr>
              <w:spacing w:line="480" w:lineRule="auto"/>
              <w:rPr>
                <w:del w:id="1367" w:author="Hemstrom, William Beryl [2]" w:date="2023-05-09T13:38:00Z"/>
                <w:rFonts w:ascii="Times New Roman" w:eastAsia="Times New Roman" w:hAnsi="Times New Roman" w:cs="Times New Roman"/>
                <w:color w:val="000000"/>
                <w:sz w:val="20"/>
                <w:szCs w:val="20"/>
              </w:rPr>
              <w:pPrChange w:id="1368"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15F78EBA" w14:textId="69307904" w:rsidR="000B1915" w:rsidRPr="000A2DBD" w:rsidDel="009D615F" w:rsidRDefault="000B1915" w:rsidP="009D615F">
            <w:pPr>
              <w:spacing w:line="480" w:lineRule="auto"/>
              <w:rPr>
                <w:del w:id="1369" w:author="Hemstrom, William Beryl [2]" w:date="2023-05-09T13:38:00Z"/>
                <w:rFonts w:ascii="Times New Roman" w:eastAsia="Times New Roman" w:hAnsi="Times New Roman" w:cs="Times New Roman"/>
                <w:color w:val="000000"/>
                <w:sz w:val="20"/>
                <w:szCs w:val="20"/>
              </w:rPr>
              <w:pPrChange w:id="1370"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552B3688" w14:textId="039F8299" w:rsidR="000B1915" w:rsidRPr="000A2DBD" w:rsidDel="009D615F" w:rsidRDefault="000B1915" w:rsidP="009D615F">
            <w:pPr>
              <w:spacing w:line="480" w:lineRule="auto"/>
              <w:rPr>
                <w:del w:id="1371" w:author="Hemstrom, William Beryl [2]" w:date="2023-05-09T13:38:00Z"/>
                <w:rFonts w:ascii="Times New Roman" w:eastAsia="Times New Roman" w:hAnsi="Times New Roman" w:cs="Times New Roman"/>
                <w:color w:val="000000"/>
                <w:sz w:val="20"/>
                <w:szCs w:val="20"/>
              </w:rPr>
              <w:pPrChange w:id="1372"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75D7EBC0" w14:textId="1961C987" w:rsidR="000B1915" w:rsidRPr="000A2DBD" w:rsidDel="009D615F" w:rsidRDefault="000B1915" w:rsidP="009D615F">
            <w:pPr>
              <w:spacing w:line="480" w:lineRule="auto"/>
              <w:rPr>
                <w:del w:id="1373" w:author="Hemstrom, William Beryl [2]" w:date="2023-05-09T13:38:00Z"/>
                <w:rFonts w:ascii="Times New Roman" w:eastAsia="Times New Roman" w:hAnsi="Times New Roman" w:cs="Times New Roman"/>
                <w:color w:val="000000"/>
                <w:sz w:val="20"/>
                <w:szCs w:val="20"/>
              </w:rPr>
              <w:pPrChange w:id="1374"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777C179D" w14:textId="577CFE62" w:rsidR="000B1915" w:rsidRPr="000A2DBD" w:rsidDel="009D615F" w:rsidRDefault="000B1915" w:rsidP="009D615F">
            <w:pPr>
              <w:spacing w:line="480" w:lineRule="auto"/>
              <w:rPr>
                <w:del w:id="1375" w:author="Hemstrom, William Beryl [2]" w:date="2023-05-09T13:38:00Z"/>
                <w:rFonts w:ascii="Times New Roman" w:eastAsia="Times New Roman" w:hAnsi="Times New Roman" w:cs="Times New Roman"/>
                <w:color w:val="000000"/>
                <w:sz w:val="20"/>
                <w:szCs w:val="20"/>
              </w:rPr>
              <w:pPrChange w:id="1376" w:author="Hemstrom, William Beryl [2]" w:date="2023-05-09T13:38:00Z">
                <w:pPr>
                  <w:framePr w:hSpace="180" w:wrap="around" w:vAnchor="text" w:hAnchor="page" w:x="545" w:y="92"/>
                  <w:jc w:val="center"/>
                </w:pPr>
              </w:pPrChange>
            </w:pPr>
          </w:p>
        </w:tc>
        <w:tc>
          <w:tcPr>
            <w:tcW w:w="766" w:type="dxa"/>
            <w:tcBorders>
              <w:top w:val="nil"/>
            </w:tcBorders>
            <w:shd w:val="clear" w:color="auto" w:fill="auto"/>
            <w:vAlign w:val="center"/>
            <w:hideMark/>
          </w:tcPr>
          <w:p w14:paraId="6EA2CD68" w14:textId="7137D43C" w:rsidR="000B1915" w:rsidRPr="000A2DBD" w:rsidDel="009D615F" w:rsidRDefault="000B1915" w:rsidP="009D615F">
            <w:pPr>
              <w:spacing w:line="480" w:lineRule="auto"/>
              <w:rPr>
                <w:del w:id="1377" w:author="Hemstrom, William Beryl [2]" w:date="2023-05-09T13:38:00Z"/>
                <w:rFonts w:ascii="Times New Roman" w:eastAsia="Times New Roman" w:hAnsi="Times New Roman" w:cs="Times New Roman"/>
                <w:color w:val="000000"/>
                <w:sz w:val="20"/>
                <w:szCs w:val="20"/>
              </w:rPr>
              <w:pPrChange w:id="1378" w:author="Hemstrom, William Beryl [2]" w:date="2023-05-09T13:38:00Z">
                <w:pPr>
                  <w:framePr w:hSpace="180" w:wrap="around" w:vAnchor="text" w:hAnchor="page" w:x="545" w:y="92"/>
                  <w:jc w:val="center"/>
                </w:pPr>
              </w:pPrChange>
            </w:pPr>
          </w:p>
        </w:tc>
        <w:tc>
          <w:tcPr>
            <w:tcW w:w="808" w:type="dxa"/>
            <w:tcBorders>
              <w:top w:val="nil"/>
              <w:left w:val="nil"/>
            </w:tcBorders>
            <w:shd w:val="clear" w:color="auto" w:fill="auto"/>
            <w:vAlign w:val="center"/>
            <w:hideMark/>
          </w:tcPr>
          <w:p w14:paraId="76AEF3DB" w14:textId="05D5EB73" w:rsidR="000B1915" w:rsidRPr="000A2DBD" w:rsidDel="009D615F" w:rsidRDefault="000B1915" w:rsidP="009D615F">
            <w:pPr>
              <w:spacing w:line="480" w:lineRule="auto"/>
              <w:rPr>
                <w:del w:id="1379" w:author="Hemstrom, William Beryl [2]" w:date="2023-05-09T13:38:00Z"/>
                <w:rFonts w:ascii="Times New Roman" w:eastAsia="Times New Roman" w:hAnsi="Times New Roman" w:cs="Times New Roman"/>
                <w:color w:val="000000"/>
                <w:sz w:val="20"/>
                <w:szCs w:val="20"/>
              </w:rPr>
              <w:pPrChange w:id="1380"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30CE1A1C" w14:textId="7AB652BF" w:rsidR="000B1915" w:rsidRPr="000A2DBD" w:rsidDel="009D615F" w:rsidRDefault="000B1915" w:rsidP="009D615F">
            <w:pPr>
              <w:spacing w:line="480" w:lineRule="auto"/>
              <w:rPr>
                <w:del w:id="1381" w:author="Hemstrom, William Beryl [2]" w:date="2023-05-09T13:38:00Z"/>
                <w:rFonts w:ascii="Times New Roman" w:eastAsia="Times New Roman" w:hAnsi="Times New Roman" w:cs="Times New Roman"/>
                <w:color w:val="000000"/>
                <w:sz w:val="20"/>
                <w:szCs w:val="20"/>
              </w:rPr>
              <w:pPrChange w:id="1382" w:author="Hemstrom, William Beryl [2]" w:date="2023-05-09T13:38:00Z">
                <w:pPr>
                  <w:framePr w:hSpace="180" w:wrap="around" w:vAnchor="text" w:hAnchor="page" w:x="545" w:y="92"/>
                  <w:jc w:val="center"/>
                </w:pPr>
              </w:pPrChange>
            </w:pPr>
          </w:p>
        </w:tc>
        <w:tc>
          <w:tcPr>
            <w:tcW w:w="766" w:type="dxa"/>
            <w:tcBorders>
              <w:top w:val="nil"/>
              <w:left w:val="nil"/>
              <w:right w:val="single" w:sz="8" w:space="0" w:color="auto"/>
            </w:tcBorders>
            <w:shd w:val="clear" w:color="auto" w:fill="auto"/>
            <w:vAlign w:val="center"/>
            <w:hideMark/>
          </w:tcPr>
          <w:p w14:paraId="6DCC8042" w14:textId="46BDCC80" w:rsidR="000B1915" w:rsidRPr="000A2DBD" w:rsidDel="009D615F" w:rsidRDefault="000B1915" w:rsidP="009D615F">
            <w:pPr>
              <w:spacing w:line="480" w:lineRule="auto"/>
              <w:rPr>
                <w:del w:id="1383" w:author="Hemstrom, William Beryl [2]" w:date="2023-05-09T13:38:00Z"/>
                <w:rFonts w:ascii="Times New Roman" w:eastAsia="Times New Roman" w:hAnsi="Times New Roman" w:cs="Times New Roman"/>
                <w:color w:val="000000"/>
                <w:sz w:val="20"/>
                <w:szCs w:val="20"/>
              </w:rPr>
              <w:pPrChange w:id="1384" w:author="Hemstrom, William Beryl [2]" w:date="2023-05-09T13:38:00Z">
                <w:pPr>
                  <w:framePr w:hSpace="180" w:wrap="around" w:vAnchor="text" w:hAnchor="page" w:x="545" w:y="92"/>
                  <w:jc w:val="center"/>
                </w:pPr>
              </w:pPrChange>
            </w:pPr>
            <w:del w:id="1385"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854" w:type="dxa"/>
            <w:tcBorders>
              <w:top w:val="single" w:sz="8" w:space="0" w:color="auto"/>
              <w:left w:val="nil"/>
              <w:bottom w:val="single" w:sz="4" w:space="0" w:color="auto"/>
              <w:right w:val="single" w:sz="8" w:space="0" w:color="auto"/>
            </w:tcBorders>
            <w:shd w:val="clear" w:color="000000" w:fill="00B050"/>
            <w:vAlign w:val="center"/>
            <w:hideMark/>
          </w:tcPr>
          <w:p w14:paraId="596146E1" w14:textId="1385A6B0" w:rsidR="000B1915" w:rsidRPr="000A2DBD" w:rsidDel="009D615F" w:rsidRDefault="000B1915" w:rsidP="009D615F">
            <w:pPr>
              <w:spacing w:line="480" w:lineRule="auto"/>
              <w:rPr>
                <w:del w:id="1386" w:author="Hemstrom, William Beryl [2]" w:date="2023-05-09T13:38:00Z"/>
                <w:rFonts w:ascii="Times New Roman" w:eastAsia="Times New Roman" w:hAnsi="Times New Roman" w:cs="Times New Roman"/>
                <w:color w:val="000000"/>
                <w:sz w:val="20"/>
                <w:szCs w:val="20"/>
              </w:rPr>
              <w:pPrChange w:id="1387" w:author="Hemstrom, William Beryl [2]" w:date="2023-05-09T13:38:00Z">
                <w:pPr>
                  <w:framePr w:hSpace="180" w:wrap="around" w:vAnchor="text" w:hAnchor="page" w:x="545" w:y="92"/>
                  <w:jc w:val="center"/>
                </w:pPr>
              </w:pPrChange>
            </w:pPr>
            <w:del w:id="1388" w:author="Hemstrom, William Beryl [2]" w:date="2023-05-09T13:38:00Z">
              <w:r w:rsidRPr="000A2DBD" w:rsidDel="009D615F">
                <w:rPr>
                  <w:rFonts w:ascii="Times New Roman" w:eastAsia="Times New Roman" w:hAnsi="Times New Roman" w:cs="Times New Roman"/>
                  <w:color w:val="000000"/>
                  <w:sz w:val="20"/>
                  <w:szCs w:val="20"/>
                </w:rPr>
                <w:delText>-0.0047</w:delText>
              </w:r>
            </w:del>
          </w:p>
        </w:tc>
        <w:tc>
          <w:tcPr>
            <w:tcW w:w="900" w:type="dxa"/>
            <w:tcBorders>
              <w:top w:val="nil"/>
              <w:left w:val="nil"/>
              <w:bottom w:val="single" w:sz="8" w:space="0" w:color="auto"/>
              <w:right w:val="single" w:sz="8" w:space="0" w:color="auto"/>
            </w:tcBorders>
            <w:shd w:val="clear" w:color="000000" w:fill="43BF5D"/>
            <w:vAlign w:val="center"/>
            <w:hideMark/>
          </w:tcPr>
          <w:p w14:paraId="03E91CF4" w14:textId="211C1479" w:rsidR="000B1915" w:rsidRPr="000A2DBD" w:rsidDel="009D615F" w:rsidRDefault="000B1915" w:rsidP="009D615F">
            <w:pPr>
              <w:spacing w:line="480" w:lineRule="auto"/>
              <w:rPr>
                <w:del w:id="1389" w:author="Hemstrom, William Beryl [2]" w:date="2023-05-09T13:38:00Z"/>
                <w:rFonts w:ascii="Times New Roman" w:eastAsia="Times New Roman" w:hAnsi="Times New Roman" w:cs="Times New Roman"/>
                <w:color w:val="000000"/>
                <w:sz w:val="20"/>
                <w:szCs w:val="20"/>
              </w:rPr>
              <w:pPrChange w:id="1390" w:author="Hemstrom, William Beryl [2]" w:date="2023-05-09T13:38:00Z">
                <w:pPr>
                  <w:framePr w:hSpace="180" w:wrap="around" w:vAnchor="text" w:hAnchor="page" w:x="545" w:y="92"/>
                  <w:jc w:val="center"/>
                </w:pPr>
              </w:pPrChange>
            </w:pPr>
            <w:del w:id="1391" w:author="Hemstrom, William Beryl [2]" w:date="2023-05-09T13:38:00Z">
              <w:r w:rsidRPr="000A2DBD" w:rsidDel="009D615F">
                <w:rPr>
                  <w:rFonts w:ascii="Times New Roman" w:eastAsia="Times New Roman" w:hAnsi="Times New Roman" w:cs="Times New Roman"/>
                  <w:color w:val="000000"/>
                  <w:sz w:val="20"/>
                  <w:szCs w:val="20"/>
                </w:rPr>
                <w:delText>0.0248</w:delText>
              </w:r>
            </w:del>
          </w:p>
        </w:tc>
        <w:tc>
          <w:tcPr>
            <w:tcW w:w="900" w:type="dxa"/>
            <w:tcBorders>
              <w:top w:val="nil"/>
              <w:left w:val="nil"/>
              <w:bottom w:val="single" w:sz="8" w:space="0" w:color="auto"/>
              <w:right w:val="single" w:sz="8" w:space="0" w:color="auto"/>
            </w:tcBorders>
            <w:shd w:val="clear" w:color="000000" w:fill="FFE883"/>
            <w:vAlign w:val="center"/>
            <w:hideMark/>
          </w:tcPr>
          <w:p w14:paraId="21086FBE" w14:textId="2F8D7FB0" w:rsidR="000B1915" w:rsidRPr="000A2DBD" w:rsidDel="009D615F" w:rsidRDefault="000B1915" w:rsidP="009D615F">
            <w:pPr>
              <w:spacing w:line="480" w:lineRule="auto"/>
              <w:rPr>
                <w:del w:id="1392" w:author="Hemstrom, William Beryl [2]" w:date="2023-05-09T13:38:00Z"/>
                <w:rFonts w:ascii="Times New Roman" w:eastAsia="Times New Roman" w:hAnsi="Times New Roman" w:cs="Times New Roman"/>
                <w:color w:val="000000"/>
                <w:sz w:val="20"/>
                <w:szCs w:val="20"/>
              </w:rPr>
              <w:pPrChange w:id="1393" w:author="Hemstrom, William Beryl [2]" w:date="2023-05-09T13:38:00Z">
                <w:pPr>
                  <w:framePr w:hSpace="180" w:wrap="around" w:vAnchor="text" w:hAnchor="page" w:x="545" w:y="92"/>
                  <w:jc w:val="center"/>
                </w:pPr>
              </w:pPrChange>
            </w:pPr>
            <w:del w:id="1394" w:author="Hemstrom, William Beryl [2]" w:date="2023-05-09T13:38:00Z">
              <w:r w:rsidRPr="000A2DBD" w:rsidDel="009D615F">
                <w:rPr>
                  <w:rFonts w:ascii="Times New Roman" w:eastAsia="Times New Roman" w:hAnsi="Times New Roman" w:cs="Times New Roman"/>
                  <w:color w:val="000000"/>
                  <w:sz w:val="20"/>
                  <w:szCs w:val="20"/>
                </w:rPr>
                <w:delText>0.0990</w:delText>
              </w:r>
            </w:del>
          </w:p>
        </w:tc>
        <w:tc>
          <w:tcPr>
            <w:tcW w:w="900" w:type="dxa"/>
            <w:tcBorders>
              <w:top w:val="nil"/>
              <w:left w:val="nil"/>
              <w:bottom w:val="single" w:sz="8" w:space="0" w:color="auto"/>
              <w:right w:val="single" w:sz="8" w:space="0" w:color="auto"/>
            </w:tcBorders>
            <w:shd w:val="clear" w:color="000000" w:fill="00B050"/>
            <w:vAlign w:val="center"/>
            <w:hideMark/>
          </w:tcPr>
          <w:p w14:paraId="5BB3A137" w14:textId="5472015E" w:rsidR="000B1915" w:rsidRPr="000A2DBD" w:rsidDel="009D615F" w:rsidRDefault="000B1915" w:rsidP="009D615F">
            <w:pPr>
              <w:spacing w:line="480" w:lineRule="auto"/>
              <w:rPr>
                <w:del w:id="1395" w:author="Hemstrom, William Beryl [2]" w:date="2023-05-09T13:38:00Z"/>
                <w:rFonts w:ascii="Times New Roman" w:eastAsia="Times New Roman" w:hAnsi="Times New Roman" w:cs="Times New Roman"/>
                <w:color w:val="000000"/>
                <w:sz w:val="20"/>
                <w:szCs w:val="20"/>
              </w:rPr>
              <w:pPrChange w:id="1396" w:author="Hemstrom, William Beryl [2]" w:date="2023-05-09T13:38:00Z">
                <w:pPr>
                  <w:framePr w:hSpace="180" w:wrap="around" w:vAnchor="text" w:hAnchor="page" w:x="545" w:y="92"/>
                  <w:jc w:val="center"/>
                </w:pPr>
              </w:pPrChange>
            </w:pPr>
            <w:del w:id="1397" w:author="Hemstrom, William Beryl [2]" w:date="2023-05-09T13:38:00Z">
              <w:r w:rsidRPr="000A2DBD" w:rsidDel="009D615F">
                <w:rPr>
                  <w:rFonts w:ascii="Times New Roman" w:eastAsia="Times New Roman" w:hAnsi="Times New Roman" w:cs="Times New Roman"/>
                  <w:color w:val="000000"/>
                  <w:sz w:val="20"/>
                  <w:szCs w:val="20"/>
                </w:rPr>
                <w:delText>-0.3548</w:delText>
              </w:r>
            </w:del>
          </w:p>
        </w:tc>
      </w:tr>
      <w:tr w:rsidR="000A2DBD" w:rsidRPr="007D412A" w:rsidDel="009D615F" w14:paraId="0A4E5CC1" w14:textId="3B24CF37" w:rsidTr="000A2DBD">
        <w:trPr>
          <w:trHeight w:val="340"/>
          <w:del w:id="1398" w:author="Hemstrom, William Beryl [2]" w:date="2023-05-09T13:38:00Z"/>
        </w:trPr>
        <w:tc>
          <w:tcPr>
            <w:tcW w:w="416" w:type="dxa"/>
            <w:tcBorders>
              <w:top w:val="nil"/>
              <w:left w:val="nil"/>
              <w:bottom w:val="nil"/>
              <w:right w:val="single" w:sz="4" w:space="0" w:color="auto"/>
            </w:tcBorders>
            <w:shd w:val="clear" w:color="000000" w:fill="FFF2CC"/>
            <w:noWrap/>
            <w:vAlign w:val="bottom"/>
            <w:hideMark/>
          </w:tcPr>
          <w:p w14:paraId="532B4B2C" w14:textId="353ABF35" w:rsidR="000B1915" w:rsidRPr="000A2DBD" w:rsidDel="009D615F" w:rsidRDefault="000B1915" w:rsidP="009D615F">
            <w:pPr>
              <w:spacing w:line="480" w:lineRule="auto"/>
              <w:rPr>
                <w:del w:id="1399" w:author="Hemstrom, William Beryl [2]" w:date="2023-05-09T13:38:00Z"/>
                <w:rFonts w:ascii="Times New Roman" w:eastAsia="Times New Roman" w:hAnsi="Times New Roman" w:cs="Times New Roman"/>
                <w:color w:val="000000"/>
                <w:sz w:val="20"/>
                <w:szCs w:val="20"/>
              </w:rPr>
              <w:pPrChange w:id="1400" w:author="Hemstrom, William Beryl [2]" w:date="2023-05-09T13:38:00Z">
                <w:pPr>
                  <w:framePr w:hSpace="180" w:wrap="around" w:vAnchor="text" w:hAnchor="page" w:x="545" w:y="92"/>
                  <w:jc w:val="right"/>
                </w:pPr>
              </w:pPrChange>
            </w:pPr>
            <w:del w:id="1401" w:author="Hemstrom, William Beryl [2]" w:date="2023-05-09T13:38:00Z">
              <w:r w:rsidRPr="000A2DBD" w:rsidDel="009D615F">
                <w:rPr>
                  <w:rFonts w:ascii="Times New Roman" w:eastAsia="Times New Roman" w:hAnsi="Times New Roman" w:cs="Times New Roman"/>
                  <w:color w:val="000000"/>
                  <w:sz w:val="20"/>
                  <w:szCs w:val="20"/>
                </w:rPr>
                <w:delText>8</w:delText>
              </w:r>
            </w:del>
          </w:p>
        </w:tc>
        <w:tc>
          <w:tcPr>
            <w:tcW w:w="848" w:type="dxa"/>
            <w:tcBorders>
              <w:top w:val="nil"/>
              <w:left w:val="single" w:sz="4" w:space="0" w:color="auto"/>
            </w:tcBorders>
            <w:shd w:val="clear" w:color="auto" w:fill="auto"/>
            <w:vAlign w:val="center"/>
            <w:hideMark/>
          </w:tcPr>
          <w:p w14:paraId="3EEFB458" w14:textId="29C626FA" w:rsidR="000B1915" w:rsidRPr="000A2DBD" w:rsidDel="009D615F" w:rsidRDefault="000B1915" w:rsidP="009D615F">
            <w:pPr>
              <w:spacing w:line="480" w:lineRule="auto"/>
              <w:rPr>
                <w:del w:id="1402" w:author="Hemstrom, William Beryl [2]" w:date="2023-05-09T13:38:00Z"/>
                <w:rFonts w:ascii="Times New Roman" w:eastAsia="Times New Roman" w:hAnsi="Times New Roman" w:cs="Times New Roman"/>
                <w:color w:val="000000"/>
                <w:sz w:val="20"/>
                <w:szCs w:val="20"/>
              </w:rPr>
              <w:pPrChange w:id="1403"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0CE67A40" w14:textId="31D20CAE" w:rsidR="000B1915" w:rsidRPr="000A2DBD" w:rsidDel="009D615F" w:rsidRDefault="000B1915" w:rsidP="009D615F">
            <w:pPr>
              <w:spacing w:line="480" w:lineRule="auto"/>
              <w:rPr>
                <w:del w:id="1404" w:author="Hemstrom, William Beryl [2]" w:date="2023-05-09T13:38:00Z"/>
                <w:rFonts w:ascii="Times New Roman" w:eastAsia="Times New Roman" w:hAnsi="Times New Roman" w:cs="Times New Roman"/>
                <w:color w:val="000000"/>
                <w:sz w:val="20"/>
                <w:szCs w:val="20"/>
              </w:rPr>
              <w:pPrChange w:id="1405"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hideMark/>
          </w:tcPr>
          <w:p w14:paraId="00EC9A68" w14:textId="623D2A1A" w:rsidR="000B1915" w:rsidRPr="000A2DBD" w:rsidDel="009D615F" w:rsidRDefault="000B1915" w:rsidP="009D615F">
            <w:pPr>
              <w:spacing w:line="480" w:lineRule="auto"/>
              <w:rPr>
                <w:del w:id="1406" w:author="Hemstrom, William Beryl [2]" w:date="2023-05-09T13:38:00Z"/>
                <w:rFonts w:ascii="Times New Roman" w:eastAsia="Times New Roman" w:hAnsi="Times New Roman" w:cs="Times New Roman"/>
                <w:color w:val="000000"/>
                <w:sz w:val="20"/>
                <w:szCs w:val="20"/>
              </w:rPr>
              <w:pPrChange w:id="1407"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hideMark/>
          </w:tcPr>
          <w:p w14:paraId="0FEC4141" w14:textId="5F851ECE" w:rsidR="000B1915" w:rsidRPr="000A2DBD" w:rsidDel="009D615F" w:rsidRDefault="000B1915" w:rsidP="009D615F">
            <w:pPr>
              <w:spacing w:line="480" w:lineRule="auto"/>
              <w:rPr>
                <w:del w:id="1408" w:author="Hemstrom, William Beryl [2]" w:date="2023-05-09T13:38:00Z"/>
                <w:rFonts w:ascii="Times New Roman" w:eastAsia="Times New Roman" w:hAnsi="Times New Roman" w:cs="Times New Roman"/>
                <w:color w:val="000000"/>
                <w:sz w:val="20"/>
                <w:szCs w:val="20"/>
              </w:rPr>
              <w:pPrChange w:id="1409"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75901A4D" w14:textId="10FBAC3D" w:rsidR="000B1915" w:rsidRPr="000A2DBD" w:rsidDel="009D615F" w:rsidRDefault="000B1915" w:rsidP="009D615F">
            <w:pPr>
              <w:spacing w:line="480" w:lineRule="auto"/>
              <w:rPr>
                <w:del w:id="1410" w:author="Hemstrom, William Beryl [2]" w:date="2023-05-09T13:38:00Z"/>
                <w:rFonts w:ascii="Times New Roman" w:eastAsia="Times New Roman" w:hAnsi="Times New Roman" w:cs="Times New Roman"/>
                <w:color w:val="000000"/>
                <w:sz w:val="20"/>
                <w:szCs w:val="20"/>
              </w:rPr>
              <w:pPrChange w:id="1411" w:author="Hemstrom, William Beryl [2]" w:date="2023-05-09T13:38:00Z">
                <w:pPr>
                  <w:framePr w:hSpace="180" w:wrap="around" w:vAnchor="text" w:hAnchor="page" w:x="545" w:y="92"/>
                  <w:jc w:val="center"/>
                </w:pPr>
              </w:pPrChange>
            </w:pPr>
          </w:p>
        </w:tc>
        <w:tc>
          <w:tcPr>
            <w:tcW w:w="766" w:type="dxa"/>
            <w:tcBorders>
              <w:top w:val="nil"/>
            </w:tcBorders>
            <w:shd w:val="clear" w:color="auto" w:fill="auto"/>
            <w:vAlign w:val="center"/>
            <w:hideMark/>
          </w:tcPr>
          <w:p w14:paraId="344DF073" w14:textId="220B6D1D" w:rsidR="000B1915" w:rsidRPr="000A2DBD" w:rsidDel="009D615F" w:rsidRDefault="000B1915" w:rsidP="009D615F">
            <w:pPr>
              <w:spacing w:line="480" w:lineRule="auto"/>
              <w:rPr>
                <w:del w:id="1412" w:author="Hemstrom, William Beryl [2]" w:date="2023-05-09T13:38:00Z"/>
                <w:rFonts w:ascii="Times New Roman" w:eastAsia="Times New Roman" w:hAnsi="Times New Roman" w:cs="Times New Roman"/>
                <w:color w:val="000000"/>
                <w:sz w:val="20"/>
                <w:szCs w:val="20"/>
              </w:rPr>
              <w:pPrChange w:id="1413" w:author="Hemstrom, William Beryl [2]" w:date="2023-05-09T13:38:00Z">
                <w:pPr>
                  <w:framePr w:hSpace="180" w:wrap="around" w:vAnchor="text" w:hAnchor="page" w:x="545" w:y="92"/>
                  <w:jc w:val="center"/>
                </w:pPr>
              </w:pPrChange>
            </w:pPr>
          </w:p>
        </w:tc>
        <w:tc>
          <w:tcPr>
            <w:tcW w:w="808" w:type="dxa"/>
            <w:tcBorders>
              <w:top w:val="nil"/>
              <w:left w:val="nil"/>
            </w:tcBorders>
            <w:shd w:val="clear" w:color="auto" w:fill="auto"/>
            <w:vAlign w:val="center"/>
            <w:hideMark/>
          </w:tcPr>
          <w:p w14:paraId="2D0E405F" w14:textId="2B65B9EB" w:rsidR="000B1915" w:rsidRPr="000A2DBD" w:rsidDel="009D615F" w:rsidRDefault="000B1915" w:rsidP="009D615F">
            <w:pPr>
              <w:spacing w:line="480" w:lineRule="auto"/>
              <w:rPr>
                <w:del w:id="1414" w:author="Hemstrom, William Beryl [2]" w:date="2023-05-09T13:38:00Z"/>
                <w:rFonts w:ascii="Times New Roman" w:eastAsia="Times New Roman" w:hAnsi="Times New Roman" w:cs="Times New Roman"/>
                <w:color w:val="000000"/>
                <w:sz w:val="20"/>
                <w:szCs w:val="20"/>
              </w:rPr>
              <w:pPrChange w:id="1415"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hideMark/>
          </w:tcPr>
          <w:p w14:paraId="16C85920" w14:textId="789A31AD" w:rsidR="000B1915" w:rsidRPr="000A2DBD" w:rsidDel="009D615F" w:rsidRDefault="000B1915" w:rsidP="009D615F">
            <w:pPr>
              <w:spacing w:line="480" w:lineRule="auto"/>
              <w:rPr>
                <w:del w:id="1416" w:author="Hemstrom, William Beryl [2]" w:date="2023-05-09T13:38:00Z"/>
                <w:rFonts w:ascii="Times New Roman" w:eastAsia="Times New Roman" w:hAnsi="Times New Roman" w:cs="Times New Roman"/>
                <w:color w:val="000000"/>
                <w:sz w:val="20"/>
                <w:szCs w:val="20"/>
              </w:rPr>
              <w:pPrChange w:id="1417"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hideMark/>
          </w:tcPr>
          <w:p w14:paraId="1F0FE796" w14:textId="4E70BAB9" w:rsidR="000B1915" w:rsidRPr="000A2DBD" w:rsidDel="009D615F" w:rsidRDefault="000B1915" w:rsidP="009D615F">
            <w:pPr>
              <w:spacing w:line="480" w:lineRule="auto"/>
              <w:rPr>
                <w:del w:id="1418" w:author="Hemstrom, William Beryl [2]" w:date="2023-05-09T13:38:00Z"/>
                <w:rFonts w:ascii="Times New Roman" w:eastAsia="Times New Roman" w:hAnsi="Times New Roman" w:cs="Times New Roman"/>
                <w:color w:val="000000"/>
                <w:sz w:val="20"/>
                <w:szCs w:val="20"/>
              </w:rPr>
              <w:pPrChange w:id="1419" w:author="Hemstrom, William Beryl [2]" w:date="2023-05-09T13:38:00Z">
                <w:pPr>
                  <w:framePr w:hSpace="180" w:wrap="around" w:vAnchor="text" w:hAnchor="page" w:x="545" w:y="92"/>
                  <w:jc w:val="center"/>
                </w:pPr>
              </w:pPrChange>
            </w:pPr>
          </w:p>
        </w:tc>
        <w:tc>
          <w:tcPr>
            <w:tcW w:w="854" w:type="dxa"/>
            <w:tcBorders>
              <w:top w:val="single" w:sz="4" w:space="0" w:color="auto"/>
              <w:right w:val="single" w:sz="4" w:space="0" w:color="auto"/>
            </w:tcBorders>
            <w:shd w:val="clear" w:color="auto" w:fill="auto"/>
            <w:vAlign w:val="center"/>
            <w:hideMark/>
          </w:tcPr>
          <w:p w14:paraId="4034197E" w14:textId="55B8353B" w:rsidR="000B1915" w:rsidRPr="000A2DBD" w:rsidDel="009D615F" w:rsidRDefault="000B1915" w:rsidP="009D615F">
            <w:pPr>
              <w:spacing w:line="480" w:lineRule="auto"/>
              <w:rPr>
                <w:del w:id="1420" w:author="Hemstrom, William Beryl [2]" w:date="2023-05-09T13:38:00Z"/>
                <w:rFonts w:ascii="Times New Roman" w:eastAsia="Times New Roman" w:hAnsi="Times New Roman" w:cs="Times New Roman"/>
                <w:color w:val="000000"/>
                <w:sz w:val="20"/>
                <w:szCs w:val="20"/>
              </w:rPr>
              <w:pPrChange w:id="1421" w:author="Hemstrom, William Beryl [2]" w:date="2023-05-09T13:38:00Z">
                <w:pPr>
                  <w:framePr w:hSpace="180" w:wrap="around" w:vAnchor="text" w:hAnchor="page" w:x="545" w:y="92"/>
                  <w:jc w:val="center"/>
                </w:pPr>
              </w:pPrChange>
            </w:pPr>
          </w:p>
        </w:tc>
        <w:tc>
          <w:tcPr>
            <w:tcW w:w="900" w:type="dxa"/>
            <w:tcBorders>
              <w:top w:val="single" w:sz="8" w:space="0" w:color="auto"/>
              <w:left w:val="single" w:sz="4" w:space="0" w:color="auto"/>
              <w:bottom w:val="single" w:sz="8" w:space="0" w:color="auto"/>
              <w:right w:val="single" w:sz="8" w:space="0" w:color="auto"/>
            </w:tcBorders>
            <w:shd w:val="clear" w:color="000000" w:fill="00B050"/>
            <w:vAlign w:val="center"/>
            <w:hideMark/>
          </w:tcPr>
          <w:p w14:paraId="29C2D2DD" w14:textId="0220D7AF" w:rsidR="000B1915" w:rsidRPr="000A2DBD" w:rsidDel="009D615F" w:rsidRDefault="000B1915" w:rsidP="009D615F">
            <w:pPr>
              <w:spacing w:line="480" w:lineRule="auto"/>
              <w:rPr>
                <w:del w:id="1422" w:author="Hemstrom, William Beryl [2]" w:date="2023-05-09T13:38:00Z"/>
                <w:rFonts w:ascii="Times New Roman" w:eastAsia="Times New Roman" w:hAnsi="Times New Roman" w:cs="Times New Roman"/>
                <w:color w:val="000000"/>
                <w:sz w:val="20"/>
                <w:szCs w:val="20"/>
              </w:rPr>
              <w:pPrChange w:id="1423" w:author="Hemstrom, William Beryl [2]" w:date="2023-05-09T13:38:00Z">
                <w:pPr>
                  <w:framePr w:hSpace="180" w:wrap="around" w:vAnchor="text" w:hAnchor="page" w:x="545" w:y="92"/>
                  <w:jc w:val="center"/>
                </w:pPr>
              </w:pPrChange>
            </w:pPr>
            <w:del w:id="1424" w:author="Hemstrom, William Beryl [2]" w:date="2023-05-09T13:38:00Z">
              <w:r w:rsidRPr="000A2DBD" w:rsidDel="009D615F">
                <w:rPr>
                  <w:rFonts w:ascii="Times New Roman" w:eastAsia="Times New Roman" w:hAnsi="Times New Roman" w:cs="Times New Roman"/>
                  <w:color w:val="000000"/>
                  <w:sz w:val="20"/>
                  <w:szCs w:val="20"/>
                </w:rPr>
                <w:delText>-0.0513</w:delText>
              </w:r>
            </w:del>
          </w:p>
        </w:tc>
        <w:tc>
          <w:tcPr>
            <w:tcW w:w="900" w:type="dxa"/>
            <w:tcBorders>
              <w:top w:val="nil"/>
              <w:left w:val="nil"/>
              <w:bottom w:val="single" w:sz="8" w:space="0" w:color="auto"/>
              <w:right w:val="single" w:sz="8" w:space="0" w:color="auto"/>
            </w:tcBorders>
            <w:shd w:val="clear" w:color="000000" w:fill="00B050"/>
            <w:vAlign w:val="center"/>
            <w:hideMark/>
          </w:tcPr>
          <w:p w14:paraId="322024D4" w14:textId="11C81934" w:rsidR="000B1915" w:rsidRPr="000A2DBD" w:rsidDel="009D615F" w:rsidRDefault="000B1915" w:rsidP="009D615F">
            <w:pPr>
              <w:spacing w:line="480" w:lineRule="auto"/>
              <w:rPr>
                <w:del w:id="1425" w:author="Hemstrom, William Beryl [2]" w:date="2023-05-09T13:38:00Z"/>
                <w:rFonts w:ascii="Times New Roman" w:eastAsia="Times New Roman" w:hAnsi="Times New Roman" w:cs="Times New Roman"/>
                <w:color w:val="000000"/>
                <w:sz w:val="20"/>
                <w:szCs w:val="20"/>
              </w:rPr>
              <w:pPrChange w:id="1426" w:author="Hemstrom, William Beryl [2]" w:date="2023-05-09T13:38:00Z">
                <w:pPr>
                  <w:framePr w:hSpace="180" w:wrap="around" w:vAnchor="text" w:hAnchor="page" w:x="545" w:y="92"/>
                  <w:jc w:val="center"/>
                </w:pPr>
              </w:pPrChange>
            </w:pPr>
            <w:del w:id="1427" w:author="Hemstrom, William Beryl [2]" w:date="2023-05-09T13:38:00Z">
              <w:r w:rsidRPr="000A2DBD" w:rsidDel="009D615F">
                <w:rPr>
                  <w:rFonts w:ascii="Times New Roman" w:eastAsia="Times New Roman" w:hAnsi="Times New Roman" w:cs="Times New Roman"/>
                  <w:color w:val="000000"/>
                  <w:sz w:val="20"/>
                  <w:szCs w:val="20"/>
                </w:rPr>
                <w:delText>-0.1239</w:delText>
              </w:r>
            </w:del>
          </w:p>
        </w:tc>
        <w:tc>
          <w:tcPr>
            <w:tcW w:w="900" w:type="dxa"/>
            <w:tcBorders>
              <w:top w:val="nil"/>
              <w:left w:val="nil"/>
              <w:bottom w:val="single" w:sz="8" w:space="0" w:color="auto"/>
              <w:right w:val="single" w:sz="8" w:space="0" w:color="auto"/>
            </w:tcBorders>
            <w:shd w:val="clear" w:color="000000" w:fill="00B050"/>
            <w:vAlign w:val="center"/>
            <w:hideMark/>
          </w:tcPr>
          <w:p w14:paraId="1631A9DE" w14:textId="55190013" w:rsidR="000B1915" w:rsidRPr="000A2DBD" w:rsidDel="009D615F" w:rsidRDefault="000B1915" w:rsidP="009D615F">
            <w:pPr>
              <w:spacing w:line="480" w:lineRule="auto"/>
              <w:rPr>
                <w:del w:id="1428" w:author="Hemstrom, William Beryl [2]" w:date="2023-05-09T13:38:00Z"/>
                <w:rFonts w:ascii="Times New Roman" w:eastAsia="Times New Roman" w:hAnsi="Times New Roman" w:cs="Times New Roman"/>
                <w:color w:val="000000"/>
                <w:sz w:val="20"/>
                <w:szCs w:val="20"/>
              </w:rPr>
              <w:pPrChange w:id="1429" w:author="Hemstrom, William Beryl [2]" w:date="2023-05-09T13:38:00Z">
                <w:pPr>
                  <w:framePr w:hSpace="180" w:wrap="around" w:vAnchor="text" w:hAnchor="page" w:x="545" w:y="92"/>
                  <w:jc w:val="center"/>
                </w:pPr>
              </w:pPrChange>
            </w:pPr>
            <w:del w:id="1430" w:author="Hemstrom, William Beryl [2]" w:date="2023-05-09T13:38:00Z">
              <w:r w:rsidRPr="000A2DBD" w:rsidDel="009D615F">
                <w:rPr>
                  <w:rFonts w:ascii="Times New Roman" w:eastAsia="Times New Roman" w:hAnsi="Times New Roman" w:cs="Times New Roman"/>
                  <w:color w:val="000000"/>
                  <w:sz w:val="20"/>
                  <w:szCs w:val="20"/>
                </w:rPr>
                <w:delText>-0.1994</w:delText>
              </w:r>
            </w:del>
          </w:p>
        </w:tc>
      </w:tr>
      <w:tr w:rsidR="000A2DBD" w:rsidRPr="007D412A" w:rsidDel="009D615F" w14:paraId="0B02E913" w14:textId="4BCB4E91" w:rsidTr="000A2DBD">
        <w:trPr>
          <w:trHeight w:val="340"/>
          <w:del w:id="1431" w:author="Hemstrom, William Beryl [2]" w:date="2023-05-09T13:38:00Z"/>
        </w:trPr>
        <w:tc>
          <w:tcPr>
            <w:tcW w:w="416" w:type="dxa"/>
            <w:tcBorders>
              <w:top w:val="nil"/>
              <w:left w:val="nil"/>
              <w:bottom w:val="nil"/>
              <w:right w:val="single" w:sz="4" w:space="0" w:color="auto"/>
            </w:tcBorders>
            <w:shd w:val="clear" w:color="000000" w:fill="FFF2CC"/>
            <w:noWrap/>
            <w:vAlign w:val="bottom"/>
            <w:hideMark/>
          </w:tcPr>
          <w:p w14:paraId="7B4906F1" w14:textId="1FE25882" w:rsidR="000B1915" w:rsidRPr="000A2DBD" w:rsidDel="009D615F" w:rsidRDefault="000B1915" w:rsidP="009D615F">
            <w:pPr>
              <w:spacing w:line="480" w:lineRule="auto"/>
              <w:rPr>
                <w:del w:id="1432" w:author="Hemstrom, William Beryl [2]" w:date="2023-05-09T13:38:00Z"/>
                <w:rFonts w:ascii="Times New Roman" w:eastAsia="Times New Roman" w:hAnsi="Times New Roman" w:cs="Times New Roman"/>
                <w:color w:val="000000"/>
                <w:sz w:val="20"/>
                <w:szCs w:val="20"/>
              </w:rPr>
              <w:pPrChange w:id="1433" w:author="Hemstrom, William Beryl [2]" w:date="2023-05-09T13:38:00Z">
                <w:pPr>
                  <w:framePr w:hSpace="180" w:wrap="around" w:vAnchor="text" w:hAnchor="page" w:x="545" w:y="92"/>
                  <w:jc w:val="right"/>
                </w:pPr>
              </w:pPrChange>
            </w:pPr>
            <w:del w:id="1434" w:author="Hemstrom, William Beryl [2]" w:date="2023-05-09T13:38:00Z">
              <w:r w:rsidRPr="000A2DBD" w:rsidDel="009D615F">
                <w:rPr>
                  <w:rFonts w:ascii="Times New Roman" w:eastAsia="Times New Roman" w:hAnsi="Times New Roman" w:cs="Times New Roman"/>
                  <w:color w:val="000000"/>
                  <w:sz w:val="20"/>
                  <w:szCs w:val="20"/>
                </w:rPr>
                <w:delText>9</w:delText>
              </w:r>
            </w:del>
          </w:p>
        </w:tc>
        <w:tc>
          <w:tcPr>
            <w:tcW w:w="848" w:type="dxa"/>
            <w:tcBorders>
              <w:top w:val="nil"/>
              <w:left w:val="single" w:sz="4" w:space="0" w:color="auto"/>
            </w:tcBorders>
            <w:shd w:val="clear" w:color="auto" w:fill="auto"/>
            <w:vAlign w:val="center"/>
          </w:tcPr>
          <w:p w14:paraId="3B9C398C" w14:textId="496A365D" w:rsidR="000B1915" w:rsidRPr="000A2DBD" w:rsidDel="009D615F" w:rsidRDefault="000B1915" w:rsidP="009D615F">
            <w:pPr>
              <w:spacing w:line="480" w:lineRule="auto"/>
              <w:rPr>
                <w:del w:id="1435" w:author="Hemstrom, William Beryl [2]" w:date="2023-05-09T13:38:00Z"/>
                <w:rFonts w:ascii="Times New Roman" w:eastAsia="Times New Roman" w:hAnsi="Times New Roman" w:cs="Times New Roman"/>
                <w:color w:val="000000"/>
                <w:sz w:val="20"/>
                <w:szCs w:val="20"/>
              </w:rPr>
              <w:pPrChange w:id="1436"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tcPr>
          <w:p w14:paraId="73587C35" w14:textId="0AB45E09" w:rsidR="000B1915" w:rsidRPr="000A2DBD" w:rsidDel="009D615F" w:rsidRDefault="000B1915" w:rsidP="009D615F">
            <w:pPr>
              <w:spacing w:line="480" w:lineRule="auto"/>
              <w:rPr>
                <w:del w:id="1437" w:author="Hemstrom, William Beryl [2]" w:date="2023-05-09T13:38:00Z"/>
                <w:rFonts w:ascii="Times New Roman" w:eastAsia="Times New Roman" w:hAnsi="Times New Roman" w:cs="Times New Roman"/>
                <w:color w:val="000000"/>
                <w:sz w:val="20"/>
                <w:szCs w:val="20"/>
              </w:rPr>
              <w:pPrChange w:id="1438" w:author="Hemstrom, William Beryl [2]" w:date="2023-05-09T13:38:00Z">
                <w:pPr>
                  <w:framePr w:hSpace="180" w:wrap="around" w:vAnchor="text" w:hAnchor="page" w:x="545" w:y="92"/>
                  <w:jc w:val="center"/>
                </w:pPr>
              </w:pPrChange>
            </w:pPr>
          </w:p>
        </w:tc>
        <w:tc>
          <w:tcPr>
            <w:tcW w:w="900" w:type="dxa"/>
            <w:tcBorders>
              <w:top w:val="nil"/>
              <w:left w:val="nil"/>
            </w:tcBorders>
            <w:shd w:val="clear" w:color="auto" w:fill="auto"/>
            <w:vAlign w:val="center"/>
          </w:tcPr>
          <w:p w14:paraId="24A200FB" w14:textId="4488475A" w:rsidR="000B1915" w:rsidRPr="000A2DBD" w:rsidDel="009D615F" w:rsidRDefault="000B1915" w:rsidP="009D615F">
            <w:pPr>
              <w:spacing w:line="480" w:lineRule="auto"/>
              <w:rPr>
                <w:del w:id="1439" w:author="Hemstrom, William Beryl [2]" w:date="2023-05-09T13:38:00Z"/>
                <w:rFonts w:ascii="Times New Roman" w:eastAsia="Times New Roman" w:hAnsi="Times New Roman" w:cs="Times New Roman"/>
                <w:color w:val="000000"/>
                <w:sz w:val="20"/>
                <w:szCs w:val="20"/>
              </w:rPr>
              <w:pPrChange w:id="1440" w:author="Hemstrom, William Beryl [2]" w:date="2023-05-09T13:38:00Z">
                <w:pPr>
                  <w:framePr w:hSpace="180" w:wrap="around" w:vAnchor="text" w:hAnchor="page" w:x="545" w:y="92"/>
                  <w:jc w:val="center"/>
                </w:pPr>
              </w:pPrChange>
            </w:pPr>
          </w:p>
        </w:tc>
        <w:tc>
          <w:tcPr>
            <w:tcW w:w="900" w:type="dxa"/>
            <w:tcBorders>
              <w:top w:val="nil"/>
            </w:tcBorders>
            <w:shd w:val="clear" w:color="auto" w:fill="auto"/>
            <w:vAlign w:val="center"/>
          </w:tcPr>
          <w:p w14:paraId="760C5D3F" w14:textId="3B26177F" w:rsidR="000B1915" w:rsidRPr="000A2DBD" w:rsidDel="009D615F" w:rsidRDefault="000B1915" w:rsidP="009D615F">
            <w:pPr>
              <w:spacing w:line="480" w:lineRule="auto"/>
              <w:rPr>
                <w:del w:id="1441" w:author="Hemstrom, William Beryl [2]" w:date="2023-05-09T13:38:00Z"/>
                <w:rFonts w:ascii="Times New Roman" w:eastAsia="Times New Roman" w:hAnsi="Times New Roman" w:cs="Times New Roman"/>
                <w:color w:val="000000"/>
                <w:sz w:val="20"/>
                <w:szCs w:val="20"/>
              </w:rPr>
              <w:pPrChange w:id="1442"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tcPr>
          <w:p w14:paraId="53621F57" w14:textId="3F6027C5" w:rsidR="000B1915" w:rsidRPr="000A2DBD" w:rsidDel="009D615F" w:rsidRDefault="000B1915" w:rsidP="009D615F">
            <w:pPr>
              <w:spacing w:line="480" w:lineRule="auto"/>
              <w:rPr>
                <w:del w:id="1443" w:author="Hemstrom, William Beryl [2]" w:date="2023-05-09T13:38:00Z"/>
                <w:rFonts w:ascii="Times New Roman" w:eastAsia="Times New Roman" w:hAnsi="Times New Roman" w:cs="Times New Roman"/>
                <w:color w:val="000000"/>
                <w:sz w:val="20"/>
                <w:szCs w:val="20"/>
              </w:rPr>
              <w:pPrChange w:id="1444" w:author="Hemstrom, William Beryl [2]" w:date="2023-05-09T13:38:00Z">
                <w:pPr>
                  <w:framePr w:hSpace="180" w:wrap="around" w:vAnchor="text" w:hAnchor="page" w:x="545" w:y="92"/>
                  <w:jc w:val="center"/>
                </w:pPr>
              </w:pPrChange>
            </w:pPr>
          </w:p>
        </w:tc>
        <w:tc>
          <w:tcPr>
            <w:tcW w:w="766" w:type="dxa"/>
            <w:tcBorders>
              <w:top w:val="nil"/>
            </w:tcBorders>
            <w:shd w:val="clear" w:color="auto" w:fill="auto"/>
            <w:vAlign w:val="center"/>
          </w:tcPr>
          <w:p w14:paraId="76592458" w14:textId="66E29917" w:rsidR="000B1915" w:rsidRPr="000A2DBD" w:rsidDel="009D615F" w:rsidRDefault="000B1915" w:rsidP="009D615F">
            <w:pPr>
              <w:spacing w:line="480" w:lineRule="auto"/>
              <w:rPr>
                <w:del w:id="1445" w:author="Hemstrom, William Beryl [2]" w:date="2023-05-09T13:38:00Z"/>
                <w:rFonts w:ascii="Times New Roman" w:eastAsia="Times New Roman" w:hAnsi="Times New Roman" w:cs="Times New Roman"/>
                <w:color w:val="000000"/>
                <w:sz w:val="20"/>
                <w:szCs w:val="20"/>
              </w:rPr>
              <w:pPrChange w:id="1446" w:author="Hemstrom, William Beryl [2]" w:date="2023-05-09T13:38:00Z">
                <w:pPr>
                  <w:framePr w:hSpace="180" w:wrap="around" w:vAnchor="text" w:hAnchor="page" w:x="545" w:y="92"/>
                  <w:jc w:val="center"/>
                </w:pPr>
              </w:pPrChange>
            </w:pPr>
          </w:p>
        </w:tc>
        <w:tc>
          <w:tcPr>
            <w:tcW w:w="808" w:type="dxa"/>
            <w:tcBorders>
              <w:top w:val="nil"/>
              <w:left w:val="nil"/>
            </w:tcBorders>
            <w:shd w:val="clear" w:color="auto" w:fill="auto"/>
            <w:vAlign w:val="center"/>
          </w:tcPr>
          <w:p w14:paraId="54D438B5" w14:textId="1E17F01C" w:rsidR="000B1915" w:rsidRPr="000A2DBD" w:rsidDel="009D615F" w:rsidRDefault="000B1915" w:rsidP="009D615F">
            <w:pPr>
              <w:spacing w:line="480" w:lineRule="auto"/>
              <w:rPr>
                <w:del w:id="1447" w:author="Hemstrom, William Beryl [2]" w:date="2023-05-09T13:38:00Z"/>
                <w:rFonts w:ascii="Times New Roman" w:eastAsia="Times New Roman" w:hAnsi="Times New Roman" w:cs="Times New Roman"/>
                <w:color w:val="000000"/>
                <w:sz w:val="20"/>
                <w:szCs w:val="20"/>
              </w:rPr>
              <w:pPrChange w:id="1448" w:author="Hemstrom, William Beryl [2]" w:date="2023-05-09T13:38:00Z">
                <w:pPr>
                  <w:framePr w:hSpace="180" w:wrap="around" w:vAnchor="text" w:hAnchor="page" w:x="545" w:y="92"/>
                  <w:jc w:val="center"/>
                </w:pPr>
              </w:pPrChange>
            </w:pPr>
          </w:p>
        </w:tc>
        <w:tc>
          <w:tcPr>
            <w:tcW w:w="810" w:type="dxa"/>
            <w:tcBorders>
              <w:top w:val="nil"/>
            </w:tcBorders>
            <w:shd w:val="clear" w:color="auto" w:fill="auto"/>
            <w:vAlign w:val="center"/>
          </w:tcPr>
          <w:p w14:paraId="6C905197" w14:textId="1763131A" w:rsidR="000B1915" w:rsidRPr="000A2DBD" w:rsidDel="009D615F" w:rsidRDefault="000B1915" w:rsidP="009D615F">
            <w:pPr>
              <w:spacing w:line="480" w:lineRule="auto"/>
              <w:rPr>
                <w:del w:id="1449" w:author="Hemstrom, William Beryl [2]" w:date="2023-05-09T13:38:00Z"/>
                <w:rFonts w:ascii="Times New Roman" w:eastAsia="Times New Roman" w:hAnsi="Times New Roman" w:cs="Times New Roman"/>
                <w:color w:val="000000"/>
                <w:sz w:val="20"/>
                <w:szCs w:val="20"/>
              </w:rPr>
              <w:pPrChange w:id="1450" w:author="Hemstrom, William Beryl [2]" w:date="2023-05-09T13:38:00Z">
                <w:pPr>
                  <w:framePr w:hSpace="180" w:wrap="around" w:vAnchor="text" w:hAnchor="page" w:x="545" w:y="92"/>
                  <w:jc w:val="center"/>
                </w:pPr>
              </w:pPrChange>
            </w:pPr>
          </w:p>
        </w:tc>
        <w:tc>
          <w:tcPr>
            <w:tcW w:w="766" w:type="dxa"/>
            <w:tcBorders>
              <w:top w:val="nil"/>
              <w:left w:val="nil"/>
            </w:tcBorders>
            <w:shd w:val="clear" w:color="auto" w:fill="auto"/>
            <w:vAlign w:val="center"/>
          </w:tcPr>
          <w:p w14:paraId="779705E3" w14:textId="4EE0975F" w:rsidR="000B1915" w:rsidRPr="000A2DBD" w:rsidDel="009D615F" w:rsidRDefault="000B1915" w:rsidP="009D615F">
            <w:pPr>
              <w:spacing w:line="480" w:lineRule="auto"/>
              <w:rPr>
                <w:del w:id="1451" w:author="Hemstrom, William Beryl [2]" w:date="2023-05-09T13:38:00Z"/>
                <w:rFonts w:ascii="Times New Roman" w:eastAsia="Times New Roman" w:hAnsi="Times New Roman" w:cs="Times New Roman"/>
                <w:color w:val="000000"/>
                <w:sz w:val="20"/>
                <w:szCs w:val="20"/>
              </w:rPr>
              <w:pPrChange w:id="1452" w:author="Hemstrom, William Beryl [2]" w:date="2023-05-09T13:38:00Z">
                <w:pPr>
                  <w:framePr w:hSpace="180" w:wrap="around" w:vAnchor="text" w:hAnchor="page" w:x="545" w:y="92"/>
                  <w:jc w:val="center"/>
                </w:pPr>
              </w:pPrChange>
            </w:pPr>
          </w:p>
        </w:tc>
        <w:tc>
          <w:tcPr>
            <w:tcW w:w="854" w:type="dxa"/>
            <w:tcBorders>
              <w:top w:val="nil"/>
            </w:tcBorders>
            <w:shd w:val="clear" w:color="auto" w:fill="auto"/>
            <w:vAlign w:val="center"/>
          </w:tcPr>
          <w:p w14:paraId="77C9D55D" w14:textId="191C09EE" w:rsidR="000B1915" w:rsidRPr="000A2DBD" w:rsidDel="009D615F" w:rsidRDefault="000B1915" w:rsidP="009D615F">
            <w:pPr>
              <w:spacing w:line="480" w:lineRule="auto"/>
              <w:rPr>
                <w:del w:id="1453" w:author="Hemstrom, William Beryl [2]" w:date="2023-05-09T13:38:00Z"/>
                <w:rFonts w:ascii="Times New Roman" w:eastAsia="Times New Roman" w:hAnsi="Times New Roman" w:cs="Times New Roman"/>
                <w:color w:val="000000"/>
                <w:sz w:val="20"/>
                <w:szCs w:val="20"/>
              </w:rPr>
              <w:pPrChange w:id="1454" w:author="Hemstrom, William Beryl [2]" w:date="2023-05-09T13:38:00Z">
                <w:pPr>
                  <w:framePr w:hSpace="180" w:wrap="around" w:vAnchor="text" w:hAnchor="page" w:x="545" w:y="92"/>
                  <w:jc w:val="center"/>
                </w:pPr>
              </w:pPrChange>
            </w:pPr>
          </w:p>
        </w:tc>
        <w:tc>
          <w:tcPr>
            <w:tcW w:w="900" w:type="dxa"/>
            <w:tcBorders>
              <w:top w:val="nil"/>
              <w:left w:val="nil"/>
              <w:right w:val="single" w:sz="8" w:space="0" w:color="auto"/>
            </w:tcBorders>
            <w:shd w:val="clear" w:color="auto" w:fill="auto"/>
            <w:vAlign w:val="center"/>
            <w:hideMark/>
          </w:tcPr>
          <w:p w14:paraId="150B5363" w14:textId="4C522AAD" w:rsidR="000B1915" w:rsidRPr="000A2DBD" w:rsidDel="009D615F" w:rsidRDefault="000B1915" w:rsidP="009D615F">
            <w:pPr>
              <w:spacing w:line="480" w:lineRule="auto"/>
              <w:rPr>
                <w:del w:id="1455" w:author="Hemstrom, William Beryl [2]" w:date="2023-05-09T13:38:00Z"/>
                <w:rFonts w:ascii="Times New Roman" w:eastAsia="Times New Roman" w:hAnsi="Times New Roman" w:cs="Times New Roman"/>
                <w:color w:val="000000"/>
                <w:sz w:val="20"/>
                <w:szCs w:val="20"/>
              </w:rPr>
              <w:pPrChange w:id="1456" w:author="Hemstrom, William Beryl [2]" w:date="2023-05-09T13:38:00Z">
                <w:pPr>
                  <w:framePr w:hSpace="180" w:wrap="around" w:vAnchor="text" w:hAnchor="page" w:x="545" w:y="92"/>
                  <w:jc w:val="center"/>
                </w:pPr>
              </w:pPrChange>
            </w:pPr>
            <w:del w:id="1457"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900" w:type="dxa"/>
            <w:tcBorders>
              <w:top w:val="single" w:sz="8" w:space="0" w:color="auto"/>
              <w:left w:val="nil"/>
              <w:bottom w:val="single" w:sz="4" w:space="0" w:color="auto"/>
              <w:right w:val="single" w:sz="8" w:space="0" w:color="auto"/>
            </w:tcBorders>
            <w:shd w:val="clear" w:color="000000" w:fill="FFD578"/>
            <w:vAlign w:val="center"/>
            <w:hideMark/>
          </w:tcPr>
          <w:p w14:paraId="6E8AC784" w14:textId="24938035" w:rsidR="000B1915" w:rsidRPr="000A2DBD" w:rsidDel="009D615F" w:rsidRDefault="000B1915" w:rsidP="009D615F">
            <w:pPr>
              <w:spacing w:line="480" w:lineRule="auto"/>
              <w:rPr>
                <w:del w:id="1458" w:author="Hemstrom, William Beryl [2]" w:date="2023-05-09T13:38:00Z"/>
                <w:rFonts w:ascii="Times New Roman" w:eastAsia="Times New Roman" w:hAnsi="Times New Roman" w:cs="Times New Roman"/>
                <w:color w:val="000000"/>
                <w:sz w:val="20"/>
                <w:szCs w:val="20"/>
              </w:rPr>
              <w:pPrChange w:id="1459" w:author="Hemstrom, William Beryl [2]" w:date="2023-05-09T13:38:00Z">
                <w:pPr>
                  <w:framePr w:hSpace="180" w:wrap="around" w:vAnchor="text" w:hAnchor="page" w:x="545" w:y="92"/>
                  <w:jc w:val="center"/>
                </w:pPr>
              </w:pPrChange>
            </w:pPr>
            <w:del w:id="1460" w:author="Hemstrom, William Beryl [2]" w:date="2023-05-09T13:38:00Z">
              <w:r w:rsidRPr="000A2DBD" w:rsidDel="009D615F">
                <w:rPr>
                  <w:rFonts w:ascii="Times New Roman" w:eastAsia="Times New Roman" w:hAnsi="Times New Roman" w:cs="Times New Roman"/>
                  <w:color w:val="000000"/>
                  <w:sz w:val="20"/>
                  <w:szCs w:val="20"/>
                </w:rPr>
                <w:delText>0.1306</w:delText>
              </w:r>
            </w:del>
          </w:p>
        </w:tc>
        <w:tc>
          <w:tcPr>
            <w:tcW w:w="900" w:type="dxa"/>
            <w:tcBorders>
              <w:top w:val="nil"/>
              <w:left w:val="nil"/>
              <w:bottom w:val="single" w:sz="8" w:space="0" w:color="auto"/>
              <w:right w:val="single" w:sz="8" w:space="0" w:color="auto"/>
            </w:tcBorders>
            <w:shd w:val="clear" w:color="000000" w:fill="58C461"/>
            <w:vAlign w:val="center"/>
            <w:hideMark/>
          </w:tcPr>
          <w:p w14:paraId="5D1508E4" w14:textId="21FEECB3" w:rsidR="000B1915" w:rsidRPr="000A2DBD" w:rsidDel="009D615F" w:rsidRDefault="000B1915" w:rsidP="009D615F">
            <w:pPr>
              <w:spacing w:line="480" w:lineRule="auto"/>
              <w:rPr>
                <w:del w:id="1461" w:author="Hemstrom, William Beryl [2]" w:date="2023-05-09T13:38:00Z"/>
                <w:rFonts w:ascii="Times New Roman" w:eastAsia="Times New Roman" w:hAnsi="Times New Roman" w:cs="Times New Roman"/>
                <w:color w:val="000000"/>
                <w:sz w:val="20"/>
                <w:szCs w:val="20"/>
              </w:rPr>
              <w:pPrChange w:id="1462" w:author="Hemstrom, William Beryl [2]" w:date="2023-05-09T13:38:00Z">
                <w:pPr>
                  <w:framePr w:hSpace="180" w:wrap="around" w:vAnchor="text" w:hAnchor="page" w:x="545" w:y="92"/>
                  <w:jc w:val="center"/>
                </w:pPr>
              </w:pPrChange>
            </w:pPr>
            <w:del w:id="1463" w:author="Hemstrom, William Beryl [2]" w:date="2023-05-09T13:38:00Z">
              <w:r w:rsidRPr="000A2DBD" w:rsidDel="009D615F">
                <w:rPr>
                  <w:rFonts w:ascii="Times New Roman" w:eastAsia="Times New Roman" w:hAnsi="Times New Roman" w:cs="Times New Roman"/>
                  <w:color w:val="000000"/>
                  <w:sz w:val="20"/>
                  <w:szCs w:val="20"/>
                </w:rPr>
                <w:delText>0.0325</w:delText>
              </w:r>
            </w:del>
          </w:p>
        </w:tc>
      </w:tr>
      <w:tr w:rsidR="000A2DBD" w:rsidRPr="007D412A" w:rsidDel="009D615F" w14:paraId="628E2C01" w14:textId="654A310E" w:rsidTr="000A2DBD">
        <w:trPr>
          <w:trHeight w:val="340"/>
          <w:del w:id="1464" w:author="Hemstrom, William Beryl [2]" w:date="2023-05-09T13:38:00Z"/>
        </w:trPr>
        <w:tc>
          <w:tcPr>
            <w:tcW w:w="416" w:type="dxa"/>
            <w:tcBorders>
              <w:top w:val="nil"/>
              <w:left w:val="nil"/>
              <w:bottom w:val="nil"/>
              <w:right w:val="single" w:sz="4" w:space="0" w:color="auto"/>
            </w:tcBorders>
            <w:shd w:val="clear" w:color="000000" w:fill="FFF2CC"/>
            <w:noWrap/>
            <w:vAlign w:val="bottom"/>
            <w:hideMark/>
          </w:tcPr>
          <w:p w14:paraId="09B43401" w14:textId="660C998E" w:rsidR="000B1915" w:rsidRPr="000A2DBD" w:rsidDel="009D615F" w:rsidRDefault="000B1915" w:rsidP="009D615F">
            <w:pPr>
              <w:spacing w:line="480" w:lineRule="auto"/>
              <w:rPr>
                <w:del w:id="1465" w:author="Hemstrom, William Beryl [2]" w:date="2023-05-09T13:38:00Z"/>
                <w:rFonts w:ascii="Times New Roman" w:eastAsia="Times New Roman" w:hAnsi="Times New Roman" w:cs="Times New Roman"/>
                <w:color w:val="000000"/>
                <w:sz w:val="20"/>
                <w:szCs w:val="20"/>
              </w:rPr>
              <w:pPrChange w:id="1466" w:author="Hemstrom, William Beryl [2]" w:date="2023-05-09T13:38:00Z">
                <w:pPr>
                  <w:framePr w:hSpace="180" w:wrap="around" w:vAnchor="text" w:hAnchor="page" w:x="545" w:y="92"/>
                  <w:jc w:val="right"/>
                </w:pPr>
              </w:pPrChange>
            </w:pPr>
            <w:del w:id="1467" w:author="Hemstrom, William Beryl [2]" w:date="2023-05-09T13:38:00Z">
              <w:r w:rsidRPr="000A2DBD" w:rsidDel="009D615F">
                <w:rPr>
                  <w:rFonts w:ascii="Times New Roman" w:eastAsia="Times New Roman" w:hAnsi="Times New Roman" w:cs="Times New Roman"/>
                  <w:color w:val="000000"/>
                  <w:sz w:val="20"/>
                  <w:szCs w:val="20"/>
                </w:rPr>
                <w:delText>10</w:delText>
              </w:r>
            </w:del>
          </w:p>
        </w:tc>
        <w:tc>
          <w:tcPr>
            <w:tcW w:w="848" w:type="dxa"/>
            <w:tcBorders>
              <w:top w:val="nil"/>
              <w:left w:val="single" w:sz="4" w:space="0" w:color="auto"/>
              <w:bottom w:val="single" w:sz="4" w:space="0" w:color="auto"/>
            </w:tcBorders>
            <w:shd w:val="clear" w:color="auto" w:fill="auto"/>
            <w:vAlign w:val="center"/>
          </w:tcPr>
          <w:p w14:paraId="613BC362" w14:textId="0C6BC0C5" w:rsidR="000B1915" w:rsidRPr="000A2DBD" w:rsidDel="009D615F" w:rsidRDefault="000B1915" w:rsidP="009D615F">
            <w:pPr>
              <w:spacing w:line="480" w:lineRule="auto"/>
              <w:rPr>
                <w:del w:id="1468" w:author="Hemstrom, William Beryl [2]" w:date="2023-05-09T13:38:00Z"/>
                <w:rFonts w:ascii="Times New Roman" w:eastAsia="Times New Roman" w:hAnsi="Times New Roman" w:cs="Times New Roman"/>
                <w:color w:val="000000"/>
                <w:sz w:val="20"/>
                <w:szCs w:val="20"/>
              </w:rPr>
              <w:pPrChange w:id="1469" w:author="Hemstrom, William Beryl [2]" w:date="2023-05-09T13:38:00Z">
                <w:pPr>
                  <w:framePr w:hSpace="180" w:wrap="around" w:vAnchor="text" w:hAnchor="page" w:x="545" w:y="92"/>
                  <w:jc w:val="center"/>
                </w:pPr>
              </w:pPrChange>
            </w:pPr>
          </w:p>
        </w:tc>
        <w:tc>
          <w:tcPr>
            <w:tcW w:w="810" w:type="dxa"/>
            <w:tcBorders>
              <w:top w:val="nil"/>
              <w:bottom w:val="single" w:sz="4" w:space="0" w:color="auto"/>
            </w:tcBorders>
            <w:shd w:val="clear" w:color="auto" w:fill="auto"/>
            <w:vAlign w:val="center"/>
          </w:tcPr>
          <w:p w14:paraId="4CC36935" w14:textId="1CCEF36D" w:rsidR="000B1915" w:rsidRPr="000A2DBD" w:rsidDel="009D615F" w:rsidRDefault="000B1915" w:rsidP="009D615F">
            <w:pPr>
              <w:spacing w:line="480" w:lineRule="auto"/>
              <w:rPr>
                <w:del w:id="1470" w:author="Hemstrom, William Beryl [2]" w:date="2023-05-09T13:38:00Z"/>
                <w:rFonts w:ascii="Times New Roman" w:eastAsia="Times New Roman" w:hAnsi="Times New Roman" w:cs="Times New Roman"/>
                <w:color w:val="000000"/>
                <w:sz w:val="20"/>
                <w:szCs w:val="20"/>
              </w:rPr>
              <w:pPrChange w:id="1471" w:author="Hemstrom, William Beryl [2]" w:date="2023-05-09T13:38:00Z">
                <w:pPr>
                  <w:framePr w:hSpace="180" w:wrap="around" w:vAnchor="text" w:hAnchor="page" w:x="545" w:y="92"/>
                  <w:jc w:val="center"/>
                </w:pPr>
              </w:pPrChange>
            </w:pPr>
          </w:p>
        </w:tc>
        <w:tc>
          <w:tcPr>
            <w:tcW w:w="900" w:type="dxa"/>
            <w:tcBorders>
              <w:top w:val="nil"/>
              <w:left w:val="nil"/>
              <w:bottom w:val="single" w:sz="4" w:space="0" w:color="auto"/>
            </w:tcBorders>
            <w:shd w:val="clear" w:color="auto" w:fill="auto"/>
            <w:vAlign w:val="center"/>
          </w:tcPr>
          <w:p w14:paraId="7FA7F197" w14:textId="4A5D565E" w:rsidR="000B1915" w:rsidRPr="000A2DBD" w:rsidDel="009D615F" w:rsidRDefault="000B1915" w:rsidP="009D615F">
            <w:pPr>
              <w:spacing w:line="480" w:lineRule="auto"/>
              <w:rPr>
                <w:del w:id="1472" w:author="Hemstrom, William Beryl [2]" w:date="2023-05-09T13:38:00Z"/>
                <w:rFonts w:ascii="Times New Roman" w:eastAsia="Times New Roman" w:hAnsi="Times New Roman" w:cs="Times New Roman"/>
                <w:color w:val="000000"/>
                <w:sz w:val="20"/>
                <w:szCs w:val="20"/>
              </w:rPr>
              <w:pPrChange w:id="1473" w:author="Hemstrom, William Beryl [2]" w:date="2023-05-09T13:38:00Z">
                <w:pPr>
                  <w:framePr w:hSpace="180" w:wrap="around" w:vAnchor="text" w:hAnchor="page" w:x="545" w:y="92"/>
                  <w:jc w:val="center"/>
                </w:pPr>
              </w:pPrChange>
            </w:pPr>
          </w:p>
        </w:tc>
        <w:tc>
          <w:tcPr>
            <w:tcW w:w="900" w:type="dxa"/>
            <w:tcBorders>
              <w:top w:val="nil"/>
              <w:bottom w:val="single" w:sz="4" w:space="0" w:color="auto"/>
            </w:tcBorders>
            <w:shd w:val="clear" w:color="auto" w:fill="auto"/>
            <w:vAlign w:val="center"/>
          </w:tcPr>
          <w:p w14:paraId="68EC17CD" w14:textId="79C72FB5" w:rsidR="000B1915" w:rsidRPr="000A2DBD" w:rsidDel="009D615F" w:rsidRDefault="000B1915" w:rsidP="009D615F">
            <w:pPr>
              <w:spacing w:line="480" w:lineRule="auto"/>
              <w:rPr>
                <w:del w:id="1474" w:author="Hemstrom, William Beryl [2]" w:date="2023-05-09T13:38:00Z"/>
                <w:rFonts w:ascii="Times New Roman" w:eastAsia="Times New Roman" w:hAnsi="Times New Roman" w:cs="Times New Roman"/>
                <w:color w:val="000000"/>
                <w:sz w:val="20"/>
                <w:szCs w:val="20"/>
              </w:rPr>
              <w:pPrChange w:id="1475" w:author="Hemstrom, William Beryl [2]" w:date="2023-05-09T13:38:00Z">
                <w:pPr>
                  <w:framePr w:hSpace="180" w:wrap="around" w:vAnchor="text" w:hAnchor="page" w:x="545" w:y="92"/>
                  <w:jc w:val="center"/>
                </w:pPr>
              </w:pPrChange>
            </w:pPr>
          </w:p>
        </w:tc>
        <w:tc>
          <w:tcPr>
            <w:tcW w:w="766" w:type="dxa"/>
            <w:tcBorders>
              <w:top w:val="nil"/>
              <w:left w:val="nil"/>
              <w:bottom w:val="single" w:sz="4" w:space="0" w:color="auto"/>
            </w:tcBorders>
            <w:shd w:val="clear" w:color="auto" w:fill="auto"/>
            <w:vAlign w:val="center"/>
          </w:tcPr>
          <w:p w14:paraId="445A0DAE" w14:textId="697E319B" w:rsidR="000B1915" w:rsidRPr="000A2DBD" w:rsidDel="009D615F" w:rsidRDefault="000B1915" w:rsidP="009D615F">
            <w:pPr>
              <w:spacing w:line="480" w:lineRule="auto"/>
              <w:rPr>
                <w:del w:id="1476" w:author="Hemstrom, William Beryl [2]" w:date="2023-05-09T13:38:00Z"/>
                <w:rFonts w:ascii="Times New Roman" w:eastAsia="Times New Roman" w:hAnsi="Times New Roman" w:cs="Times New Roman"/>
                <w:color w:val="000000"/>
                <w:sz w:val="20"/>
                <w:szCs w:val="20"/>
              </w:rPr>
              <w:pPrChange w:id="1477" w:author="Hemstrom, William Beryl [2]" w:date="2023-05-09T13:38:00Z">
                <w:pPr>
                  <w:framePr w:hSpace="180" w:wrap="around" w:vAnchor="text" w:hAnchor="page" w:x="545" w:y="92"/>
                  <w:jc w:val="center"/>
                </w:pPr>
              </w:pPrChange>
            </w:pPr>
          </w:p>
        </w:tc>
        <w:tc>
          <w:tcPr>
            <w:tcW w:w="766" w:type="dxa"/>
            <w:tcBorders>
              <w:top w:val="nil"/>
              <w:bottom w:val="single" w:sz="4" w:space="0" w:color="auto"/>
            </w:tcBorders>
            <w:shd w:val="clear" w:color="auto" w:fill="auto"/>
            <w:vAlign w:val="center"/>
          </w:tcPr>
          <w:p w14:paraId="4DCBAFDD" w14:textId="2941F515" w:rsidR="000B1915" w:rsidRPr="000A2DBD" w:rsidDel="009D615F" w:rsidRDefault="000B1915" w:rsidP="009D615F">
            <w:pPr>
              <w:spacing w:line="480" w:lineRule="auto"/>
              <w:rPr>
                <w:del w:id="1478" w:author="Hemstrom, William Beryl [2]" w:date="2023-05-09T13:38:00Z"/>
                <w:rFonts w:ascii="Times New Roman" w:eastAsia="Times New Roman" w:hAnsi="Times New Roman" w:cs="Times New Roman"/>
                <w:color w:val="000000"/>
                <w:sz w:val="20"/>
                <w:szCs w:val="20"/>
              </w:rPr>
              <w:pPrChange w:id="1479" w:author="Hemstrom, William Beryl [2]" w:date="2023-05-09T13:38:00Z">
                <w:pPr>
                  <w:framePr w:hSpace="180" w:wrap="around" w:vAnchor="text" w:hAnchor="page" w:x="545" w:y="92"/>
                  <w:jc w:val="center"/>
                </w:pPr>
              </w:pPrChange>
            </w:pPr>
          </w:p>
        </w:tc>
        <w:tc>
          <w:tcPr>
            <w:tcW w:w="808" w:type="dxa"/>
            <w:tcBorders>
              <w:top w:val="nil"/>
              <w:left w:val="nil"/>
              <w:bottom w:val="single" w:sz="4" w:space="0" w:color="auto"/>
            </w:tcBorders>
            <w:shd w:val="clear" w:color="auto" w:fill="auto"/>
            <w:vAlign w:val="center"/>
          </w:tcPr>
          <w:p w14:paraId="1A26A175" w14:textId="6263DE13" w:rsidR="000B1915" w:rsidRPr="000A2DBD" w:rsidDel="009D615F" w:rsidRDefault="000B1915" w:rsidP="009D615F">
            <w:pPr>
              <w:spacing w:line="480" w:lineRule="auto"/>
              <w:rPr>
                <w:del w:id="1480" w:author="Hemstrom, William Beryl [2]" w:date="2023-05-09T13:38:00Z"/>
                <w:rFonts w:ascii="Times New Roman" w:eastAsia="Times New Roman" w:hAnsi="Times New Roman" w:cs="Times New Roman"/>
                <w:color w:val="000000"/>
                <w:sz w:val="20"/>
                <w:szCs w:val="20"/>
              </w:rPr>
              <w:pPrChange w:id="1481" w:author="Hemstrom, William Beryl [2]" w:date="2023-05-09T13:38:00Z">
                <w:pPr>
                  <w:framePr w:hSpace="180" w:wrap="around" w:vAnchor="text" w:hAnchor="page" w:x="545" w:y="92"/>
                  <w:jc w:val="center"/>
                </w:pPr>
              </w:pPrChange>
            </w:pPr>
          </w:p>
        </w:tc>
        <w:tc>
          <w:tcPr>
            <w:tcW w:w="810" w:type="dxa"/>
            <w:tcBorders>
              <w:top w:val="nil"/>
              <w:bottom w:val="single" w:sz="4" w:space="0" w:color="auto"/>
            </w:tcBorders>
            <w:shd w:val="clear" w:color="auto" w:fill="auto"/>
            <w:vAlign w:val="center"/>
          </w:tcPr>
          <w:p w14:paraId="570CB5C2" w14:textId="2C4B68A1" w:rsidR="000B1915" w:rsidRPr="000A2DBD" w:rsidDel="009D615F" w:rsidRDefault="000B1915" w:rsidP="009D615F">
            <w:pPr>
              <w:spacing w:line="480" w:lineRule="auto"/>
              <w:rPr>
                <w:del w:id="1482" w:author="Hemstrom, William Beryl [2]" w:date="2023-05-09T13:38:00Z"/>
                <w:rFonts w:ascii="Times New Roman" w:eastAsia="Times New Roman" w:hAnsi="Times New Roman" w:cs="Times New Roman"/>
                <w:color w:val="000000"/>
                <w:sz w:val="20"/>
                <w:szCs w:val="20"/>
              </w:rPr>
              <w:pPrChange w:id="1483" w:author="Hemstrom, William Beryl [2]" w:date="2023-05-09T13:38:00Z">
                <w:pPr>
                  <w:framePr w:hSpace="180" w:wrap="around" w:vAnchor="text" w:hAnchor="page" w:x="545" w:y="92"/>
                  <w:jc w:val="center"/>
                </w:pPr>
              </w:pPrChange>
            </w:pPr>
          </w:p>
        </w:tc>
        <w:tc>
          <w:tcPr>
            <w:tcW w:w="766" w:type="dxa"/>
            <w:tcBorders>
              <w:top w:val="nil"/>
              <w:left w:val="nil"/>
              <w:bottom w:val="single" w:sz="4" w:space="0" w:color="auto"/>
            </w:tcBorders>
            <w:shd w:val="clear" w:color="auto" w:fill="auto"/>
            <w:vAlign w:val="center"/>
          </w:tcPr>
          <w:p w14:paraId="1DA5AC6B" w14:textId="63F9A747" w:rsidR="000B1915" w:rsidRPr="000A2DBD" w:rsidDel="009D615F" w:rsidRDefault="000B1915" w:rsidP="009D615F">
            <w:pPr>
              <w:spacing w:line="480" w:lineRule="auto"/>
              <w:rPr>
                <w:del w:id="1484" w:author="Hemstrom, William Beryl [2]" w:date="2023-05-09T13:38:00Z"/>
                <w:rFonts w:ascii="Times New Roman" w:eastAsia="Times New Roman" w:hAnsi="Times New Roman" w:cs="Times New Roman"/>
                <w:color w:val="000000"/>
                <w:sz w:val="20"/>
                <w:szCs w:val="20"/>
              </w:rPr>
              <w:pPrChange w:id="1485" w:author="Hemstrom, William Beryl [2]" w:date="2023-05-09T13:38:00Z">
                <w:pPr>
                  <w:framePr w:hSpace="180" w:wrap="around" w:vAnchor="text" w:hAnchor="page" w:x="545" w:y="92"/>
                  <w:jc w:val="center"/>
                </w:pPr>
              </w:pPrChange>
            </w:pPr>
          </w:p>
        </w:tc>
        <w:tc>
          <w:tcPr>
            <w:tcW w:w="854" w:type="dxa"/>
            <w:tcBorders>
              <w:top w:val="nil"/>
              <w:bottom w:val="single" w:sz="4" w:space="0" w:color="auto"/>
            </w:tcBorders>
            <w:shd w:val="clear" w:color="auto" w:fill="auto"/>
            <w:vAlign w:val="center"/>
          </w:tcPr>
          <w:p w14:paraId="77D44FA5" w14:textId="7B9330DF" w:rsidR="000B1915" w:rsidRPr="000A2DBD" w:rsidDel="009D615F" w:rsidRDefault="000B1915" w:rsidP="009D615F">
            <w:pPr>
              <w:spacing w:line="480" w:lineRule="auto"/>
              <w:rPr>
                <w:del w:id="1486" w:author="Hemstrom, William Beryl [2]" w:date="2023-05-09T13:38:00Z"/>
                <w:rFonts w:ascii="Times New Roman" w:eastAsia="Times New Roman" w:hAnsi="Times New Roman" w:cs="Times New Roman"/>
                <w:color w:val="000000"/>
                <w:sz w:val="20"/>
                <w:szCs w:val="20"/>
              </w:rPr>
              <w:pPrChange w:id="1487" w:author="Hemstrom, William Beryl [2]" w:date="2023-05-09T13:38:00Z">
                <w:pPr>
                  <w:framePr w:hSpace="180" w:wrap="around" w:vAnchor="text" w:hAnchor="page" w:x="545" w:y="92"/>
                  <w:jc w:val="center"/>
                </w:pPr>
              </w:pPrChange>
            </w:pPr>
          </w:p>
        </w:tc>
        <w:tc>
          <w:tcPr>
            <w:tcW w:w="900" w:type="dxa"/>
            <w:tcBorders>
              <w:top w:val="nil"/>
              <w:left w:val="nil"/>
              <w:bottom w:val="single" w:sz="4" w:space="0" w:color="auto"/>
            </w:tcBorders>
            <w:shd w:val="clear" w:color="000000" w:fill="auto"/>
            <w:vAlign w:val="center"/>
          </w:tcPr>
          <w:p w14:paraId="270077C9" w14:textId="58C6D24C" w:rsidR="000B1915" w:rsidRPr="000A2DBD" w:rsidDel="009D615F" w:rsidRDefault="000B1915" w:rsidP="009D615F">
            <w:pPr>
              <w:spacing w:line="480" w:lineRule="auto"/>
              <w:rPr>
                <w:del w:id="1488" w:author="Hemstrom, William Beryl [2]" w:date="2023-05-09T13:38:00Z"/>
                <w:rFonts w:ascii="Times New Roman" w:eastAsia="Times New Roman" w:hAnsi="Times New Roman" w:cs="Times New Roman"/>
                <w:color w:val="000000"/>
                <w:sz w:val="20"/>
                <w:szCs w:val="20"/>
              </w:rPr>
              <w:pPrChange w:id="1489" w:author="Hemstrom, William Beryl [2]" w:date="2023-05-09T13:38:00Z">
                <w:pPr>
                  <w:framePr w:hSpace="180" w:wrap="around" w:vAnchor="text" w:hAnchor="page" w:x="545" w:y="92"/>
                  <w:jc w:val="center"/>
                </w:pPr>
              </w:pPrChange>
            </w:pPr>
          </w:p>
        </w:tc>
        <w:tc>
          <w:tcPr>
            <w:tcW w:w="900" w:type="dxa"/>
            <w:tcBorders>
              <w:top w:val="single" w:sz="4" w:space="0" w:color="auto"/>
              <w:bottom w:val="single" w:sz="4" w:space="0" w:color="auto"/>
              <w:right w:val="single" w:sz="4" w:space="0" w:color="auto"/>
            </w:tcBorders>
            <w:shd w:val="clear" w:color="auto" w:fill="auto"/>
            <w:vAlign w:val="center"/>
            <w:hideMark/>
          </w:tcPr>
          <w:p w14:paraId="580023D3" w14:textId="381C0D12" w:rsidR="000B1915" w:rsidRPr="000A2DBD" w:rsidDel="009D615F" w:rsidRDefault="000B1915" w:rsidP="009D615F">
            <w:pPr>
              <w:spacing w:line="480" w:lineRule="auto"/>
              <w:rPr>
                <w:del w:id="1490" w:author="Hemstrom, William Beryl [2]" w:date="2023-05-09T13:38:00Z"/>
                <w:rFonts w:ascii="Times New Roman" w:eastAsia="Times New Roman" w:hAnsi="Times New Roman" w:cs="Times New Roman"/>
                <w:color w:val="000000"/>
                <w:sz w:val="20"/>
                <w:szCs w:val="20"/>
              </w:rPr>
              <w:pPrChange w:id="1491" w:author="Hemstrom, William Beryl [2]" w:date="2023-05-09T13:38:00Z">
                <w:pPr>
                  <w:framePr w:hSpace="180" w:wrap="around" w:vAnchor="text" w:hAnchor="page" w:x="545" w:y="92"/>
                  <w:jc w:val="center"/>
                </w:pPr>
              </w:pPrChange>
            </w:pPr>
            <w:del w:id="1492" w:author="Hemstrom, William Beryl [2]" w:date="2023-05-09T13:38:00Z">
              <w:r w:rsidRPr="000A2DBD" w:rsidDel="009D615F">
                <w:rPr>
                  <w:rFonts w:ascii="Times New Roman" w:eastAsia="Times New Roman" w:hAnsi="Times New Roman" w:cs="Times New Roman"/>
                  <w:color w:val="000000"/>
                  <w:sz w:val="20"/>
                  <w:szCs w:val="20"/>
                </w:rPr>
                <w:delText> </w:delText>
              </w:r>
            </w:del>
          </w:p>
        </w:tc>
        <w:tc>
          <w:tcPr>
            <w:tcW w:w="900"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186B2C46" w14:textId="327C4AB1" w:rsidR="000B1915" w:rsidRPr="000A2DBD" w:rsidDel="009D615F" w:rsidRDefault="000B1915" w:rsidP="009D615F">
            <w:pPr>
              <w:spacing w:line="480" w:lineRule="auto"/>
              <w:rPr>
                <w:del w:id="1493" w:author="Hemstrom, William Beryl [2]" w:date="2023-05-09T13:38:00Z"/>
                <w:rFonts w:ascii="Times New Roman" w:eastAsia="Times New Roman" w:hAnsi="Times New Roman" w:cs="Times New Roman"/>
                <w:color w:val="000000"/>
                <w:sz w:val="20"/>
                <w:szCs w:val="20"/>
              </w:rPr>
              <w:pPrChange w:id="1494" w:author="Hemstrom, William Beryl [2]" w:date="2023-05-09T13:38:00Z">
                <w:pPr>
                  <w:framePr w:hSpace="180" w:wrap="around" w:vAnchor="text" w:hAnchor="page" w:x="545" w:y="92"/>
                  <w:jc w:val="center"/>
                </w:pPr>
              </w:pPrChange>
            </w:pPr>
            <w:del w:id="1495" w:author="Hemstrom, William Beryl [2]" w:date="2023-05-09T13:38:00Z">
              <w:r w:rsidRPr="000A2DBD" w:rsidDel="009D615F">
                <w:rPr>
                  <w:rFonts w:ascii="Times New Roman" w:eastAsia="Times New Roman" w:hAnsi="Times New Roman" w:cs="Times New Roman"/>
                  <w:color w:val="000000"/>
                  <w:sz w:val="20"/>
                  <w:szCs w:val="20"/>
                </w:rPr>
                <w:delText>N/A</w:delText>
              </w:r>
            </w:del>
          </w:p>
        </w:tc>
      </w:tr>
    </w:tbl>
    <w:p w14:paraId="1FF4EC11" w14:textId="6A48CE3C" w:rsidR="00C53FCF" w:rsidDel="009D615F" w:rsidRDefault="00C53FCF" w:rsidP="009D615F">
      <w:pPr>
        <w:spacing w:line="480" w:lineRule="auto"/>
        <w:rPr>
          <w:del w:id="1496" w:author="Hemstrom, William Beryl [2]" w:date="2023-05-09T13:38:00Z"/>
          <w:rFonts w:ascii="Times New Roman" w:hAnsi="Times New Roman" w:cs="Times New Roman"/>
          <w:color w:val="000000"/>
        </w:rPr>
        <w:pPrChange w:id="1497" w:author="Hemstrom, William Beryl [2]" w:date="2023-05-09T13:38:00Z">
          <w:pPr>
            <w:jc w:val="both"/>
          </w:pPr>
        </w:pPrChange>
      </w:pPr>
    </w:p>
    <w:p w14:paraId="47701340" w14:textId="061CC012" w:rsidR="00583D45" w:rsidDel="009D615F" w:rsidRDefault="00583D45" w:rsidP="009D615F">
      <w:pPr>
        <w:spacing w:line="480" w:lineRule="auto"/>
        <w:rPr>
          <w:del w:id="1498" w:author="Hemstrom, William Beryl [2]" w:date="2023-05-09T13:38:00Z"/>
          <w:rFonts w:ascii="Times New Roman" w:hAnsi="Times New Roman" w:cs="Times New Roman"/>
          <w:color w:val="000000"/>
        </w:rPr>
        <w:pPrChange w:id="1499" w:author="Hemstrom, William Beryl [2]" w:date="2023-05-09T13:38:00Z">
          <w:pPr>
            <w:jc w:val="both"/>
          </w:pPr>
        </w:pPrChange>
      </w:pPr>
    </w:p>
    <w:p w14:paraId="42E33ADE" w14:textId="14BB2C37" w:rsidR="002F3785" w:rsidDel="009D615F" w:rsidRDefault="002F3785" w:rsidP="009D615F">
      <w:pPr>
        <w:spacing w:line="480" w:lineRule="auto"/>
        <w:rPr>
          <w:ins w:id="1500" w:author="Hemstrom, William Beryl" w:date="2023-01-23T15:07:00Z"/>
          <w:del w:id="1501" w:author="Hemstrom, William Beryl [2]" w:date="2023-05-09T13:38:00Z"/>
          <w:rFonts w:ascii="Times New Roman" w:hAnsi="Times New Roman" w:cs="Times New Roman"/>
          <w:color w:val="000000"/>
        </w:rPr>
        <w:pPrChange w:id="1502" w:author="Hemstrom, William Beryl [2]" w:date="2023-05-09T13:38:00Z">
          <w:pPr>
            <w:spacing w:line="480" w:lineRule="auto"/>
          </w:pPr>
        </w:pPrChange>
      </w:pPr>
      <w:ins w:id="1503" w:author="Hemstrom, William Beryl" w:date="2023-01-23T15:07:00Z">
        <w:del w:id="1504" w:author="Hemstrom, William Beryl [2]" w:date="2023-05-09T13:38:00Z">
          <w:r w:rsidDel="009D615F">
            <w:rPr>
              <w:rFonts w:ascii="Times New Roman" w:hAnsi="Times New Roman" w:cs="Times New Roman"/>
              <w:color w:val="000000"/>
            </w:rPr>
            <w:delText>Genetic diversity varied across populatio</w:delText>
          </w:r>
        </w:del>
      </w:ins>
      <w:ins w:id="1505" w:author="Hemstrom, William Beryl" w:date="2023-01-23T15:08:00Z">
        <w:del w:id="1506" w:author="Hemstrom, William Beryl [2]" w:date="2023-05-09T13:38:00Z">
          <w:r w:rsidDel="009D615F">
            <w:rPr>
              <w:rFonts w:ascii="Times New Roman" w:hAnsi="Times New Roman" w:cs="Times New Roman"/>
              <w:color w:val="000000"/>
            </w:rPr>
            <w:delText>ns, but was generally slightly higher in the Shasta-Trinity and Six Rivers regions than in Plumas</w:delText>
          </w:r>
        </w:del>
      </w:ins>
      <w:ins w:id="1507" w:author="Hemstrom, William Beryl" w:date="2023-01-23T15:20:00Z">
        <w:del w:id="1508" w:author="Hemstrom, William Beryl [2]" w:date="2023-05-09T13:38:00Z">
          <w:r w:rsidR="00C802F5" w:rsidDel="009D615F">
            <w:rPr>
              <w:rFonts w:ascii="Times New Roman" w:hAnsi="Times New Roman" w:cs="Times New Roman"/>
              <w:color w:val="000000"/>
            </w:rPr>
            <w:delText xml:space="preserve"> for all metrics</w:delText>
          </w:r>
        </w:del>
      </w:ins>
      <w:ins w:id="1509" w:author="Hemstrom, William Beryl" w:date="2023-01-23T15:08:00Z">
        <w:del w:id="1510" w:author="Hemstrom, William Beryl [2]" w:date="2023-05-09T13:38:00Z">
          <w:r w:rsidDel="009D615F">
            <w:rPr>
              <w:rFonts w:ascii="Times New Roman" w:hAnsi="Times New Roman" w:cs="Times New Roman"/>
              <w:color w:val="000000"/>
            </w:rPr>
            <w:delText xml:space="preserve"> (</w:delText>
          </w:r>
          <w:commentRangeStart w:id="1511"/>
          <w:r w:rsidDel="009D615F">
            <w:rPr>
              <w:rFonts w:ascii="Times New Roman" w:hAnsi="Times New Roman" w:cs="Times New Roman"/>
              <w:color w:val="000000"/>
            </w:rPr>
            <w:delText>see Table 3</w:delText>
          </w:r>
        </w:del>
      </w:ins>
      <w:commentRangeEnd w:id="1511"/>
      <w:ins w:id="1512" w:author="Hemstrom, William Beryl" w:date="2023-01-23T15:20:00Z">
        <w:del w:id="1513" w:author="Hemstrom, William Beryl [2]" w:date="2023-05-09T13:38:00Z">
          <w:r w:rsidR="00C802F5" w:rsidDel="009D615F">
            <w:rPr>
              <w:rStyle w:val="CommentReference"/>
            </w:rPr>
            <w:commentReference w:id="1511"/>
          </w:r>
        </w:del>
      </w:ins>
      <w:ins w:id="1514" w:author="Hemstrom, William Beryl" w:date="2023-01-23T15:19:00Z">
        <w:del w:id="1515" w:author="Hemstrom, William Beryl [2]" w:date="2023-05-09T13:38:00Z">
          <w:r w:rsidR="00C802F5" w:rsidDel="009D615F">
            <w:rPr>
              <w:rFonts w:ascii="Times New Roman" w:hAnsi="Times New Roman" w:cs="Times New Roman"/>
              <w:color w:val="000000"/>
            </w:rPr>
            <w:delText>)</w:delText>
          </w:r>
        </w:del>
      </w:ins>
      <w:ins w:id="1516" w:author="Hemstrom, William Beryl" w:date="2023-01-23T15:20:00Z">
        <w:del w:id="1517" w:author="Hemstrom, William Beryl [2]" w:date="2023-05-09T13:38:00Z">
          <w:r w:rsidR="00C802F5" w:rsidDel="009D615F">
            <w:rPr>
              <w:rFonts w:ascii="Times New Roman" w:hAnsi="Times New Roman" w:cs="Times New Roman"/>
              <w:color w:val="000000"/>
            </w:rPr>
            <w:delText xml:space="preserve">. Interestingly, </w:delText>
          </w:r>
        </w:del>
      </w:ins>
      <w:ins w:id="1518" w:author="Hemstrom, William Beryl" w:date="2023-01-23T15:21:00Z">
        <w:del w:id="1519" w:author="Hemstrom, William Beryl [2]" w:date="2023-05-09T13:38:00Z">
          <w:r w:rsidR="00C802F5" w:rsidDel="009D615F">
            <w:rPr>
              <w:rFonts w:ascii="Times New Roman" w:hAnsi="Times New Roman" w:cs="Times New Roman"/>
              <w:color w:val="000000"/>
            </w:rPr>
            <w:delText xml:space="preserve">the populations from </w:delText>
          </w:r>
        </w:del>
      </w:ins>
      <w:ins w:id="1520" w:author="Hemstrom, William Beryl" w:date="2023-01-23T15:20:00Z">
        <w:del w:id="1521" w:author="Hemstrom, William Beryl [2]" w:date="2023-05-09T13:38:00Z">
          <w:r w:rsidR="00C802F5" w:rsidDel="009D615F">
            <w:rPr>
              <w:rFonts w:ascii="Times New Roman" w:hAnsi="Times New Roman" w:cs="Times New Roman"/>
              <w:color w:val="000000"/>
            </w:rPr>
            <w:delText xml:space="preserve">the </w:delText>
          </w:r>
        </w:del>
      </w:ins>
      <w:ins w:id="1522" w:author="Hemstrom, William Beryl" w:date="2023-01-23T15:21:00Z">
        <w:del w:id="1523" w:author="Hemstrom, William Beryl [2]" w:date="2023-05-09T13:38:00Z">
          <w:r w:rsidR="00C802F5" w:rsidDel="009D615F">
            <w:rPr>
              <w:rFonts w:ascii="Times New Roman" w:hAnsi="Times New Roman" w:cs="Times New Roman"/>
              <w:color w:val="000000"/>
            </w:rPr>
            <w:delText>Six Rivers region had far more private alleles than those from any other region.</w:delText>
          </w:r>
        </w:del>
      </w:ins>
      <w:del w:id="1524" w:author="Hemstrom, William Beryl [2]" w:date="2023-05-09T13:38:00Z">
        <w:r w:rsidR="00A8275B" w:rsidDel="009D615F">
          <w:rPr>
            <w:rFonts w:ascii="Times New Roman" w:hAnsi="Times New Roman" w:cs="Times New Roman"/>
            <w:color w:val="000000"/>
          </w:rPr>
          <w:tab/>
        </w:r>
      </w:del>
    </w:p>
    <w:p w14:paraId="3D4A7C4F" w14:textId="77777777" w:rsidR="002F3785" w:rsidDel="009D615F" w:rsidRDefault="002F3785" w:rsidP="009D615F">
      <w:pPr>
        <w:spacing w:line="480" w:lineRule="auto"/>
        <w:rPr>
          <w:ins w:id="1525" w:author="Hemstrom, William Beryl" w:date="2023-01-23T15:07:00Z"/>
          <w:del w:id="1526" w:author="Hemstrom, William Beryl [2]" w:date="2023-05-09T13:38:00Z"/>
          <w:rFonts w:ascii="Times New Roman" w:hAnsi="Times New Roman" w:cs="Times New Roman"/>
          <w:color w:val="000000"/>
        </w:rPr>
        <w:pPrChange w:id="1527" w:author="Hemstrom, William Beryl [2]" w:date="2023-05-09T13:38:00Z">
          <w:pPr>
            <w:spacing w:line="480" w:lineRule="auto"/>
          </w:pPr>
        </w:pPrChange>
      </w:pPr>
    </w:p>
    <w:p w14:paraId="3343B47E" w14:textId="329F4497" w:rsidR="00583D45" w:rsidDel="009D615F" w:rsidRDefault="00A920DE" w:rsidP="009D615F">
      <w:pPr>
        <w:spacing w:line="480" w:lineRule="auto"/>
        <w:rPr>
          <w:del w:id="1528" w:author="Hemstrom, William Beryl [2]" w:date="2023-05-09T13:38:00Z"/>
          <w:rFonts w:ascii="Times New Roman" w:hAnsi="Times New Roman" w:cs="Times New Roman"/>
          <w:color w:val="000000"/>
        </w:rPr>
        <w:pPrChange w:id="1529" w:author="Hemstrom, William Beryl [2]" w:date="2023-05-09T13:38:00Z">
          <w:pPr>
            <w:spacing w:line="480" w:lineRule="auto"/>
          </w:pPr>
        </w:pPrChange>
      </w:pPr>
      <w:del w:id="1530" w:author="Hemstrom, William Beryl [2]" w:date="2023-05-09T13:38:00Z">
        <w:r w:rsidDel="009D615F">
          <w:rPr>
            <w:rFonts w:ascii="Times New Roman" w:hAnsi="Times New Roman" w:cs="Times New Roman"/>
            <w:color w:val="000000"/>
          </w:rPr>
          <w:delText>The greatest number of private alleles were found in the S</w:delText>
        </w:r>
        <w:r w:rsidR="00E636F1" w:rsidDel="009D615F">
          <w:rPr>
            <w:rFonts w:ascii="Times New Roman" w:hAnsi="Times New Roman" w:cs="Times New Roman"/>
            <w:color w:val="000000"/>
          </w:rPr>
          <w:delText>ix Rivers</w:delText>
        </w:r>
        <w:r w:rsidDel="009D615F">
          <w:rPr>
            <w:rFonts w:ascii="Times New Roman" w:hAnsi="Times New Roman" w:cs="Times New Roman"/>
            <w:color w:val="000000"/>
          </w:rPr>
          <w:delText xml:space="preserve"> region</w:delText>
        </w:r>
        <w:r w:rsidR="00304773" w:rsidDel="009D615F">
          <w:rPr>
            <w:rFonts w:ascii="Times New Roman" w:hAnsi="Times New Roman" w:cs="Times New Roman"/>
            <w:color w:val="000000"/>
          </w:rPr>
          <w:delText>, with a mean value of 1.8 (95% CI</w:delText>
        </w:r>
        <w:r w:rsidR="00E6729B" w:rsidDel="009D615F">
          <w:rPr>
            <w:rFonts w:ascii="Times New Roman" w:hAnsi="Times New Roman" w:cs="Times New Roman"/>
            <w:color w:val="000000"/>
          </w:rPr>
          <w:delText>: 1.4-2.2)</w:delText>
        </w:r>
        <w:r w:rsidR="00E636F1" w:rsidDel="009D615F">
          <w:rPr>
            <w:rFonts w:ascii="Times New Roman" w:hAnsi="Times New Roman" w:cs="Times New Roman"/>
            <w:color w:val="000000"/>
          </w:rPr>
          <w:delText>, followed by the Shasta-Trinity</w:delText>
        </w:r>
        <w:r w:rsidDel="009D615F">
          <w:rPr>
            <w:rFonts w:ascii="Times New Roman" w:hAnsi="Times New Roman" w:cs="Times New Roman"/>
            <w:color w:val="000000"/>
          </w:rPr>
          <w:delText xml:space="preserve"> region</w:delText>
        </w:r>
        <w:r w:rsidR="00E6729B" w:rsidDel="009D615F">
          <w:rPr>
            <w:rFonts w:ascii="Times New Roman" w:hAnsi="Times New Roman" w:cs="Times New Roman"/>
            <w:color w:val="000000"/>
          </w:rPr>
          <w:delText>, with a mean population value of 0.6 (95% CI: 0.3-0.8)</w:delText>
        </w:r>
        <w:r w:rsidDel="009D615F">
          <w:rPr>
            <w:rFonts w:ascii="Times New Roman" w:hAnsi="Times New Roman" w:cs="Times New Roman"/>
            <w:color w:val="000000"/>
          </w:rPr>
          <w:delText xml:space="preserve"> (Table 3). In fact, only one population in S</w:delText>
        </w:r>
        <w:r w:rsidR="00E636F1" w:rsidDel="009D615F">
          <w:rPr>
            <w:rFonts w:ascii="Times New Roman" w:hAnsi="Times New Roman" w:cs="Times New Roman"/>
            <w:color w:val="000000"/>
          </w:rPr>
          <w:delText>ix Rivers National Forest</w:delText>
        </w:r>
        <w:r w:rsidDel="009D615F">
          <w:rPr>
            <w:rFonts w:ascii="Times New Roman" w:hAnsi="Times New Roman" w:cs="Times New Roman"/>
            <w:color w:val="000000"/>
          </w:rPr>
          <w:delText xml:space="preserve"> was not found with any private alleles. Population 6, also in S</w:delText>
        </w:r>
        <w:r w:rsidR="00E636F1" w:rsidDel="009D615F">
          <w:rPr>
            <w:rFonts w:ascii="Times New Roman" w:hAnsi="Times New Roman" w:cs="Times New Roman"/>
            <w:color w:val="000000"/>
          </w:rPr>
          <w:delText>ix Rivers National Forest</w:delText>
        </w:r>
        <w:r w:rsidDel="009D615F">
          <w:rPr>
            <w:rFonts w:ascii="Times New Roman" w:hAnsi="Times New Roman" w:cs="Times New Roman"/>
            <w:color w:val="000000"/>
          </w:rPr>
          <w:delText xml:space="preserve"> had the greatest with 4. </w:delText>
        </w:r>
        <w:r w:rsidR="00E636F1" w:rsidDel="009D615F">
          <w:rPr>
            <w:rFonts w:ascii="Times New Roman" w:hAnsi="Times New Roman" w:cs="Times New Roman"/>
            <w:color w:val="000000"/>
          </w:rPr>
          <w:delText>The Plumas region</w:delText>
        </w:r>
        <w:r w:rsidDel="009D615F">
          <w:rPr>
            <w:rFonts w:ascii="Times New Roman" w:hAnsi="Times New Roman" w:cs="Times New Roman"/>
            <w:color w:val="000000"/>
          </w:rPr>
          <w:delText xml:space="preserve"> and the Mendocino isolate did not exhibit any private alleles.</w:delText>
        </w:r>
      </w:del>
    </w:p>
    <w:p w14:paraId="305345ED" w14:textId="23173152" w:rsidR="005A1505" w:rsidDel="009D615F" w:rsidRDefault="005A1505" w:rsidP="009D615F">
      <w:pPr>
        <w:spacing w:line="480" w:lineRule="auto"/>
        <w:rPr>
          <w:del w:id="1531" w:author="Hemstrom, William Beryl [2]" w:date="2023-05-09T13:38:00Z"/>
          <w:rFonts w:ascii="Times New Roman" w:hAnsi="Times New Roman" w:cs="Times New Roman"/>
          <w:color w:val="000000"/>
        </w:rPr>
        <w:pPrChange w:id="1532" w:author="Hemstrom, William Beryl [2]" w:date="2023-05-09T13:38:00Z">
          <w:pPr/>
        </w:pPrChange>
      </w:pPr>
    </w:p>
    <w:p w14:paraId="42A41592" w14:textId="583B5325" w:rsidR="0095241F" w:rsidDel="009D615F" w:rsidRDefault="00E73F2C" w:rsidP="009D615F">
      <w:pPr>
        <w:spacing w:line="480" w:lineRule="auto"/>
        <w:rPr>
          <w:del w:id="1533" w:author="Hemstrom, William Beryl [2]" w:date="2023-05-09T13:38:00Z"/>
          <w:rFonts w:ascii="Times New Roman" w:hAnsi="Times New Roman" w:cs="Times New Roman"/>
          <w:color w:val="000000"/>
        </w:rPr>
        <w:pPrChange w:id="1534" w:author="Hemstrom, William Beryl [2]" w:date="2023-05-09T13:38:00Z">
          <w:pPr/>
        </w:pPrChange>
      </w:pPr>
      <w:del w:id="1535" w:author="Hemstrom, William Beryl [2]" w:date="2023-05-09T13:38:00Z">
        <w:r w:rsidDel="009D615F">
          <w:rPr>
            <w:rFonts w:ascii="Times New Roman" w:hAnsi="Times New Roman" w:cs="Times New Roman"/>
            <w:color w:val="000000"/>
          </w:rPr>
          <w:delText>Table 3. Private alleles found at each population.</w:delText>
        </w:r>
      </w:del>
    </w:p>
    <w:p w14:paraId="4A99B7E9" w14:textId="76F19A37" w:rsidR="00D511E2" w:rsidDel="009D615F" w:rsidRDefault="00D511E2" w:rsidP="009D615F">
      <w:pPr>
        <w:spacing w:line="480" w:lineRule="auto"/>
        <w:rPr>
          <w:del w:id="1536" w:author="Hemstrom, William Beryl [2]" w:date="2023-05-09T13:38:00Z"/>
          <w:rFonts w:ascii="Times New Roman" w:hAnsi="Times New Roman" w:cs="Times New Roman"/>
          <w:color w:val="000000"/>
        </w:rPr>
        <w:pPrChange w:id="1537" w:author="Hemstrom, William Beryl [2]" w:date="2023-05-09T13:38: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351"/>
        <w:gridCol w:w="509"/>
        <w:gridCol w:w="508"/>
        <w:gridCol w:w="508"/>
        <w:gridCol w:w="508"/>
        <w:gridCol w:w="508"/>
        <w:gridCol w:w="508"/>
        <w:gridCol w:w="508"/>
        <w:gridCol w:w="508"/>
        <w:gridCol w:w="629"/>
        <w:gridCol w:w="629"/>
        <w:gridCol w:w="629"/>
        <w:gridCol w:w="629"/>
        <w:gridCol w:w="629"/>
      </w:tblGrid>
      <w:tr w:rsidR="00484780" w:rsidDel="009D615F" w14:paraId="71304F35" w14:textId="20AEF0DF" w:rsidTr="00E82E11">
        <w:trPr>
          <w:trHeight w:val="234"/>
          <w:del w:id="1538" w:author="Hemstrom, William Beryl [2]" w:date="2023-05-09T13:38:00Z"/>
        </w:trPr>
        <w:tc>
          <w:tcPr>
            <w:tcW w:w="1799" w:type="dxa"/>
            <w:tcBorders>
              <w:bottom w:val="single" w:sz="4" w:space="0" w:color="auto"/>
              <w:right w:val="single" w:sz="4" w:space="0" w:color="auto"/>
            </w:tcBorders>
          </w:tcPr>
          <w:p w14:paraId="3B8C60F4" w14:textId="3EEDC912" w:rsidR="00484780" w:rsidRPr="00E82E11" w:rsidDel="009D615F" w:rsidRDefault="00484780" w:rsidP="009D615F">
            <w:pPr>
              <w:spacing w:line="480" w:lineRule="auto"/>
              <w:rPr>
                <w:del w:id="1539" w:author="Hemstrom, William Beryl [2]" w:date="2023-05-09T13:38:00Z"/>
                <w:rFonts w:ascii="Arial" w:hAnsi="Arial" w:cs="Arial"/>
                <w:color w:val="000000"/>
              </w:rPr>
              <w:pPrChange w:id="1540" w:author="Hemstrom, William Beryl [2]" w:date="2023-05-09T13:38:00Z">
                <w:pPr>
                  <w:jc w:val="center"/>
                </w:pPr>
              </w:pPrChange>
            </w:pPr>
            <w:del w:id="1541" w:author="Hemstrom, William Beryl [2]" w:date="2023-05-09T13:38:00Z">
              <w:r w:rsidRPr="00E82E11" w:rsidDel="009D615F">
                <w:rPr>
                  <w:rFonts w:ascii="Arial" w:hAnsi="Arial" w:cs="Arial"/>
                  <w:color w:val="000000"/>
                </w:rPr>
                <w:delText>Population</w:delText>
              </w:r>
            </w:del>
          </w:p>
        </w:tc>
        <w:tc>
          <w:tcPr>
            <w:tcW w:w="351" w:type="dxa"/>
            <w:tcBorders>
              <w:left w:val="single" w:sz="4" w:space="0" w:color="auto"/>
              <w:bottom w:val="single" w:sz="4" w:space="0" w:color="auto"/>
            </w:tcBorders>
          </w:tcPr>
          <w:p w14:paraId="45D3CDBB" w14:textId="28D5481D" w:rsidR="00484780" w:rsidRPr="00E82E11" w:rsidDel="009D615F" w:rsidRDefault="00484780" w:rsidP="009D615F">
            <w:pPr>
              <w:spacing w:line="480" w:lineRule="auto"/>
              <w:rPr>
                <w:del w:id="1542" w:author="Hemstrom, William Beryl [2]" w:date="2023-05-09T13:38:00Z"/>
                <w:rFonts w:ascii="Arial" w:hAnsi="Arial" w:cs="Arial"/>
                <w:color w:val="000000"/>
              </w:rPr>
              <w:pPrChange w:id="1543" w:author="Hemstrom, William Beryl [2]" w:date="2023-05-09T13:38:00Z">
                <w:pPr>
                  <w:jc w:val="center"/>
                </w:pPr>
              </w:pPrChange>
            </w:pPr>
            <w:del w:id="1544" w:author="Hemstrom, William Beryl [2]" w:date="2023-05-09T13:38:00Z">
              <w:r w:rsidRPr="00E82E11" w:rsidDel="009D615F">
                <w:rPr>
                  <w:rFonts w:ascii="Arial" w:hAnsi="Arial" w:cs="Arial"/>
                  <w:color w:val="000000"/>
                </w:rPr>
                <w:delText>1</w:delText>
              </w:r>
            </w:del>
          </w:p>
        </w:tc>
        <w:tc>
          <w:tcPr>
            <w:tcW w:w="509" w:type="dxa"/>
            <w:tcBorders>
              <w:bottom w:val="single" w:sz="4" w:space="0" w:color="auto"/>
            </w:tcBorders>
          </w:tcPr>
          <w:p w14:paraId="698854A6" w14:textId="39DFD802" w:rsidR="00484780" w:rsidRPr="00E82E11" w:rsidDel="009D615F" w:rsidRDefault="00484780" w:rsidP="009D615F">
            <w:pPr>
              <w:spacing w:line="480" w:lineRule="auto"/>
              <w:rPr>
                <w:del w:id="1545" w:author="Hemstrom, William Beryl [2]" w:date="2023-05-09T13:38:00Z"/>
                <w:rFonts w:ascii="Arial" w:hAnsi="Arial" w:cs="Arial"/>
                <w:color w:val="000000"/>
              </w:rPr>
              <w:pPrChange w:id="1546" w:author="Hemstrom, William Beryl [2]" w:date="2023-05-09T13:38:00Z">
                <w:pPr>
                  <w:jc w:val="center"/>
                </w:pPr>
              </w:pPrChange>
            </w:pPr>
            <w:del w:id="1547" w:author="Hemstrom, William Beryl [2]" w:date="2023-05-09T13:38:00Z">
              <w:r w:rsidRPr="00E82E11" w:rsidDel="009D615F">
                <w:rPr>
                  <w:rFonts w:ascii="Arial" w:hAnsi="Arial" w:cs="Arial"/>
                  <w:color w:val="000000"/>
                </w:rPr>
                <w:delText>2</w:delText>
              </w:r>
            </w:del>
          </w:p>
        </w:tc>
        <w:tc>
          <w:tcPr>
            <w:tcW w:w="508" w:type="dxa"/>
            <w:tcBorders>
              <w:bottom w:val="single" w:sz="4" w:space="0" w:color="auto"/>
            </w:tcBorders>
          </w:tcPr>
          <w:p w14:paraId="2E245CB7" w14:textId="3AD7B41A" w:rsidR="00484780" w:rsidRPr="00E82E11" w:rsidDel="009D615F" w:rsidRDefault="00484780" w:rsidP="009D615F">
            <w:pPr>
              <w:spacing w:line="480" w:lineRule="auto"/>
              <w:rPr>
                <w:del w:id="1548" w:author="Hemstrom, William Beryl [2]" w:date="2023-05-09T13:38:00Z"/>
                <w:rFonts w:ascii="Arial" w:hAnsi="Arial" w:cs="Arial"/>
                <w:color w:val="000000"/>
              </w:rPr>
              <w:pPrChange w:id="1549" w:author="Hemstrom, William Beryl [2]" w:date="2023-05-09T13:38:00Z">
                <w:pPr>
                  <w:jc w:val="center"/>
                </w:pPr>
              </w:pPrChange>
            </w:pPr>
            <w:del w:id="1550" w:author="Hemstrom, William Beryl [2]" w:date="2023-05-09T13:38:00Z">
              <w:r w:rsidRPr="00E82E11" w:rsidDel="009D615F">
                <w:rPr>
                  <w:rFonts w:ascii="Arial" w:hAnsi="Arial" w:cs="Arial"/>
                  <w:color w:val="000000"/>
                </w:rPr>
                <w:delText>3</w:delText>
              </w:r>
            </w:del>
          </w:p>
        </w:tc>
        <w:tc>
          <w:tcPr>
            <w:tcW w:w="508" w:type="dxa"/>
            <w:tcBorders>
              <w:bottom w:val="single" w:sz="4" w:space="0" w:color="auto"/>
            </w:tcBorders>
          </w:tcPr>
          <w:p w14:paraId="4405AE59" w14:textId="2BECD783" w:rsidR="00484780" w:rsidRPr="00E82E11" w:rsidDel="009D615F" w:rsidRDefault="00484780" w:rsidP="009D615F">
            <w:pPr>
              <w:spacing w:line="480" w:lineRule="auto"/>
              <w:rPr>
                <w:del w:id="1551" w:author="Hemstrom, William Beryl [2]" w:date="2023-05-09T13:38:00Z"/>
                <w:rFonts w:ascii="Arial" w:hAnsi="Arial" w:cs="Arial"/>
                <w:color w:val="000000"/>
              </w:rPr>
              <w:pPrChange w:id="1552" w:author="Hemstrom, William Beryl [2]" w:date="2023-05-09T13:38:00Z">
                <w:pPr>
                  <w:jc w:val="center"/>
                </w:pPr>
              </w:pPrChange>
            </w:pPr>
            <w:del w:id="1553" w:author="Hemstrom, William Beryl [2]" w:date="2023-05-09T13:38:00Z">
              <w:r w:rsidRPr="00E82E11" w:rsidDel="009D615F">
                <w:rPr>
                  <w:rFonts w:ascii="Arial" w:hAnsi="Arial" w:cs="Arial"/>
                  <w:color w:val="000000"/>
                </w:rPr>
                <w:delText>4</w:delText>
              </w:r>
            </w:del>
          </w:p>
        </w:tc>
        <w:tc>
          <w:tcPr>
            <w:tcW w:w="508" w:type="dxa"/>
            <w:tcBorders>
              <w:bottom w:val="single" w:sz="4" w:space="0" w:color="auto"/>
            </w:tcBorders>
          </w:tcPr>
          <w:p w14:paraId="28FE6C51" w14:textId="0683150D" w:rsidR="00484780" w:rsidRPr="00E82E11" w:rsidDel="009D615F" w:rsidRDefault="00484780" w:rsidP="009D615F">
            <w:pPr>
              <w:spacing w:line="480" w:lineRule="auto"/>
              <w:rPr>
                <w:del w:id="1554" w:author="Hemstrom, William Beryl [2]" w:date="2023-05-09T13:38:00Z"/>
                <w:rFonts w:ascii="Arial" w:hAnsi="Arial" w:cs="Arial"/>
                <w:color w:val="000000"/>
              </w:rPr>
              <w:pPrChange w:id="1555" w:author="Hemstrom, William Beryl [2]" w:date="2023-05-09T13:38:00Z">
                <w:pPr>
                  <w:jc w:val="center"/>
                </w:pPr>
              </w:pPrChange>
            </w:pPr>
            <w:del w:id="1556" w:author="Hemstrom, William Beryl [2]" w:date="2023-05-09T13:38:00Z">
              <w:r w:rsidRPr="00E82E11" w:rsidDel="009D615F">
                <w:rPr>
                  <w:rFonts w:ascii="Arial" w:hAnsi="Arial" w:cs="Arial"/>
                  <w:color w:val="000000"/>
                </w:rPr>
                <w:delText>5</w:delText>
              </w:r>
            </w:del>
          </w:p>
        </w:tc>
        <w:tc>
          <w:tcPr>
            <w:tcW w:w="508" w:type="dxa"/>
            <w:tcBorders>
              <w:bottom w:val="single" w:sz="4" w:space="0" w:color="auto"/>
            </w:tcBorders>
          </w:tcPr>
          <w:p w14:paraId="438E2D0D" w14:textId="2C460C61" w:rsidR="00484780" w:rsidRPr="00E82E11" w:rsidDel="009D615F" w:rsidRDefault="00484780" w:rsidP="009D615F">
            <w:pPr>
              <w:spacing w:line="480" w:lineRule="auto"/>
              <w:rPr>
                <w:del w:id="1557" w:author="Hemstrom, William Beryl [2]" w:date="2023-05-09T13:38:00Z"/>
                <w:rFonts w:ascii="Arial" w:hAnsi="Arial" w:cs="Arial"/>
                <w:color w:val="000000"/>
              </w:rPr>
              <w:pPrChange w:id="1558" w:author="Hemstrom, William Beryl [2]" w:date="2023-05-09T13:38:00Z">
                <w:pPr>
                  <w:jc w:val="center"/>
                </w:pPr>
              </w:pPrChange>
            </w:pPr>
            <w:del w:id="1559" w:author="Hemstrom, William Beryl [2]" w:date="2023-05-09T13:38:00Z">
              <w:r w:rsidRPr="00E82E11" w:rsidDel="009D615F">
                <w:rPr>
                  <w:rFonts w:ascii="Arial" w:hAnsi="Arial" w:cs="Arial"/>
                  <w:color w:val="000000"/>
                </w:rPr>
                <w:delText>6</w:delText>
              </w:r>
            </w:del>
          </w:p>
        </w:tc>
        <w:tc>
          <w:tcPr>
            <w:tcW w:w="508" w:type="dxa"/>
            <w:tcBorders>
              <w:bottom w:val="single" w:sz="4" w:space="0" w:color="auto"/>
            </w:tcBorders>
          </w:tcPr>
          <w:p w14:paraId="40632C75" w14:textId="70CFC81C" w:rsidR="00484780" w:rsidRPr="00E82E11" w:rsidDel="009D615F" w:rsidRDefault="00484780" w:rsidP="009D615F">
            <w:pPr>
              <w:spacing w:line="480" w:lineRule="auto"/>
              <w:rPr>
                <w:del w:id="1560" w:author="Hemstrom, William Beryl [2]" w:date="2023-05-09T13:38:00Z"/>
                <w:rFonts w:ascii="Arial" w:hAnsi="Arial" w:cs="Arial"/>
                <w:color w:val="000000"/>
              </w:rPr>
              <w:pPrChange w:id="1561" w:author="Hemstrom, William Beryl [2]" w:date="2023-05-09T13:38:00Z">
                <w:pPr>
                  <w:jc w:val="center"/>
                </w:pPr>
              </w:pPrChange>
            </w:pPr>
            <w:del w:id="1562" w:author="Hemstrom, William Beryl [2]" w:date="2023-05-09T13:38:00Z">
              <w:r w:rsidRPr="00E82E11" w:rsidDel="009D615F">
                <w:rPr>
                  <w:rFonts w:ascii="Arial" w:hAnsi="Arial" w:cs="Arial"/>
                  <w:color w:val="000000"/>
                </w:rPr>
                <w:delText>7</w:delText>
              </w:r>
            </w:del>
          </w:p>
        </w:tc>
        <w:tc>
          <w:tcPr>
            <w:tcW w:w="508" w:type="dxa"/>
            <w:tcBorders>
              <w:bottom w:val="single" w:sz="4" w:space="0" w:color="auto"/>
            </w:tcBorders>
          </w:tcPr>
          <w:p w14:paraId="37AD4B16" w14:textId="2E1CB770" w:rsidR="00484780" w:rsidRPr="00E82E11" w:rsidDel="009D615F" w:rsidRDefault="00484780" w:rsidP="009D615F">
            <w:pPr>
              <w:spacing w:line="480" w:lineRule="auto"/>
              <w:rPr>
                <w:del w:id="1563" w:author="Hemstrom, William Beryl [2]" w:date="2023-05-09T13:38:00Z"/>
                <w:rFonts w:ascii="Arial" w:hAnsi="Arial" w:cs="Arial"/>
                <w:color w:val="000000"/>
              </w:rPr>
              <w:pPrChange w:id="1564" w:author="Hemstrom, William Beryl [2]" w:date="2023-05-09T13:38:00Z">
                <w:pPr>
                  <w:jc w:val="center"/>
                </w:pPr>
              </w:pPrChange>
            </w:pPr>
            <w:del w:id="1565" w:author="Hemstrom, William Beryl [2]" w:date="2023-05-09T13:38:00Z">
              <w:r w:rsidRPr="00E82E11" w:rsidDel="009D615F">
                <w:rPr>
                  <w:rFonts w:ascii="Arial" w:hAnsi="Arial" w:cs="Arial"/>
                  <w:color w:val="000000"/>
                </w:rPr>
                <w:delText>8</w:delText>
              </w:r>
            </w:del>
          </w:p>
        </w:tc>
        <w:tc>
          <w:tcPr>
            <w:tcW w:w="508" w:type="dxa"/>
            <w:tcBorders>
              <w:bottom w:val="single" w:sz="4" w:space="0" w:color="auto"/>
            </w:tcBorders>
          </w:tcPr>
          <w:p w14:paraId="0E2668E1" w14:textId="46A10EE0" w:rsidR="00484780" w:rsidRPr="00E82E11" w:rsidDel="009D615F" w:rsidRDefault="00484780" w:rsidP="009D615F">
            <w:pPr>
              <w:spacing w:line="480" w:lineRule="auto"/>
              <w:rPr>
                <w:del w:id="1566" w:author="Hemstrom, William Beryl [2]" w:date="2023-05-09T13:38:00Z"/>
                <w:rFonts w:ascii="Arial" w:hAnsi="Arial" w:cs="Arial"/>
                <w:color w:val="000000"/>
              </w:rPr>
              <w:pPrChange w:id="1567" w:author="Hemstrom, William Beryl [2]" w:date="2023-05-09T13:38:00Z">
                <w:pPr>
                  <w:jc w:val="center"/>
                </w:pPr>
              </w:pPrChange>
            </w:pPr>
            <w:del w:id="1568" w:author="Hemstrom, William Beryl [2]" w:date="2023-05-09T13:38:00Z">
              <w:r w:rsidRPr="00E82E11" w:rsidDel="009D615F">
                <w:rPr>
                  <w:rFonts w:ascii="Arial" w:hAnsi="Arial" w:cs="Arial"/>
                  <w:color w:val="000000"/>
                </w:rPr>
                <w:delText>9</w:delText>
              </w:r>
            </w:del>
          </w:p>
        </w:tc>
        <w:tc>
          <w:tcPr>
            <w:tcW w:w="629" w:type="dxa"/>
            <w:tcBorders>
              <w:bottom w:val="single" w:sz="4" w:space="0" w:color="auto"/>
            </w:tcBorders>
          </w:tcPr>
          <w:p w14:paraId="72924A10" w14:textId="2F4FCD9E" w:rsidR="00484780" w:rsidRPr="00E82E11" w:rsidDel="009D615F" w:rsidRDefault="00484780" w:rsidP="009D615F">
            <w:pPr>
              <w:spacing w:line="480" w:lineRule="auto"/>
              <w:rPr>
                <w:del w:id="1569" w:author="Hemstrom, William Beryl [2]" w:date="2023-05-09T13:38:00Z"/>
                <w:rFonts w:ascii="Arial" w:hAnsi="Arial" w:cs="Arial"/>
                <w:color w:val="000000"/>
              </w:rPr>
              <w:pPrChange w:id="1570" w:author="Hemstrom, William Beryl [2]" w:date="2023-05-09T13:38:00Z">
                <w:pPr>
                  <w:jc w:val="center"/>
                </w:pPr>
              </w:pPrChange>
            </w:pPr>
            <w:del w:id="1571" w:author="Hemstrom, William Beryl [2]" w:date="2023-05-09T13:38:00Z">
              <w:r w:rsidRPr="00E82E11" w:rsidDel="009D615F">
                <w:rPr>
                  <w:rFonts w:ascii="Arial" w:hAnsi="Arial" w:cs="Arial"/>
                  <w:color w:val="000000"/>
                </w:rPr>
                <w:delText>10</w:delText>
              </w:r>
            </w:del>
          </w:p>
        </w:tc>
        <w:tc>
          <w:tcPr>
            <w:tcW w:w="629" w:type="dxa"/>
            <w:tcBorders>
              <w:bottom w:val="single" w:sz="4" w:space="0" w:color="auto"/>
            </w:tcBorders>
          </w:tcPr>
          <w:p w14:paraId="09C680DD" w14:textId="61D6EA56" w:rsidR="00484780" w:rsidRPr="00E82E11" w:rsidDel="009D615F" w:rsidRDefault="00484780" w:rsidP="009D615F">
            <w:pPr>
              <w:spacing w:line="480" w:lineRule="auto"/>
              <w:rPr>
                <w:del w:id="1572" w:author="Hemstrom, William Beryl [2]" w:date="2023-05-09T13:38:00Z"/>
                <w:rFonts w:ascii="Arial" w:hAnsi="Arial" w:cs="Arial"/>
                <w:color w:val="000000"/>
              </w:rPr>
              <w:pPrChange w:id="1573" w:author="Hemstrom, William Beryl [2]" w:date="2023-05-09T13:38:00Z">
                <w:pPr>
                  <w:jc w:val="center"/>
                </w:pPr>
              </w:pPrChange>
            </w:pPr>
            <w:del w:id="1574" w:author="Hemstrom, William Beryl [2]" w:date="2023-05-09T13:38:00Z">
              <w:r w:rsidRPr="00E82E11" w:rsidDel="009D615F">
                <w:rPr>
                  <w:rFonts w:ascii="Arial" w:hAnsi="Arial" w:cs="Arial"/>
                  <w:color w:val="000000"/>
                </w:rPr>
                <w:delText>11</w:delText>
              </w:r>
            </w:del>
          </w:p>
        </w:tc>
        <w:tc>
          <w:tcPr>
            <w:tcW w:w="629" w:type="dxa"/>
            <w:tcBorders>
              <w:bottom w:val="single" w:sz="4" w:space="0" w:color="auto"/>
            </w:tcBorders>
          </w:tcPr>
          <w:p w14:paraId="1EE9B595" w14:textId="5B6CB278" w:rsidR="00484780" w:rsidRPr="00E82E11" w:rsidDel="009D615F" w:rsidRDefault="00484780" w:rsidP="009D615F">
            <w:pPr>
              <w:spacing w:line="480" w:lineRule="auto"/>
              <w:rPr>
                <w:del w:id="1575" w:author="Hemstrom, William Beryl [2]" w:date="2023-05-09T13:38:00Z"/>
                <w:rFonts w:ascii="Arial" w:hAnsi="Arial" w:cs="Arial"/>
                <w:color w:val="000000"/>
              </w:rPr>
              <w:pPrChange w:id="1576" w:author="Hemstrom, William Beryl [2]" w:date="2023-05-09T13:38:00Z">
                <w:pPr>
                  <w:jc w:val="center"/>
                </w:pPr>
              </w:pPrChange>
            </w:pPr>
            <w:del w:id="1577" w:author="Hemstrom, William Beryl [2]" w:date="2023-05-09T13:38:00Z">
              <w:r w:rsidRPr="00E82E11" w:rsidDel="009D615F">
                <w:rPr>
                  <w:rFonts w:ascii="Arial" w:hAnsi="Arial" w:cs="Arial"/>
                  <w:color w:val="000000"/>
                </w:rPr>
                <w:delText>12</w:delText>
              </w:r>
            </w:del>
          </w:p>
        </w:tc>
        <w:tc>
          <w:tcPr>
            <w:tcW w:w="629" w:type="dxa"/>
            <w:tcBorders>
              <w:bottom w:val="single" w:sz="4" w:space="0" w:color="auto"/>
            </w:tcBorders>
          </w:tcPr>
          <w:p w14:paraId="5F9FB109" w14:textId="5E20DD76" w:rsidR="00484780" w:rsidRPr="00E82E11" w:rsidDel="009D615F" w:rsidRDefault="00484780" w:rsidP="009D615F">
            <w:pPr>
              <w:spacing w:line="480" w:lineRule="auto"/>
              <w:rPr>
                <w:del w:id="1578" w:author="Hemstrom, William Beryl [2]" w:date="2023-05-09T13:38:00Z"/>
                <w:rFonts w:ascii="Arial" w:hAnsi="Arial" w:cs="Arial"/>
                <w:color w:val="000000"/>
              </w:rPr>
              <w:pPrChange w:id="1579" w:author="Hemstrom, William Beryl [2]" w:date="2023-05-09T13:38:00Z">
                <w:pPr>
                  <w:jc w:val="center"/>
                </w:pPr>
              </w:pPrChange>
            </w:pPr>
            <w:del w:id="1580" w:author="Hemstrom, William Beryl [2]" w:date="2023-05-09T13:38:00Z">
              <w:r w:rsidRPr="00E82E11" w:rsidDel="009D615F">
                <w:rPr>
                  <w:rFonts w:ascii="Arial" w:hAnsi="Arial" w:cs="Arial"/>
                  <w:color w:val="000000"/>
                </w:rPr>
                <w:delText>13</w:delText>
              </w:r>
            </w:del>
          </w:p>
        </w:tc>
        <w:tc>
          <w:tcPr>
            <w:tcW w:w="629" w:type="dxa"/>
            <w:tcBorders>
              <w:bottom w:val="single" w:sz="4" w:space="0" w:color="auto"/>
            </w:tcBorders>
          </w:tcPr>
          <w:p w14:paraId="3853C9C8" w14:textId="0D76C6A2" w:rsidR="00484780" w:rsidRPr="00E82E11" w:rsidDel="009D615F" w:rsidRDefault="00484780" w:rsidP="009D615F">
            <w:pPr>
              <w:spacing w:line="480" w:lineRule="auto"/>
              <w:rPr>
                <w:del w:id="1581" w:author="Hemstrom, William Beryl [2]" w:date="2023-05-09T13:38:00Z"/>
                <w:rFonts w:ascii="Arial" w:hAnsi="Arial" w:cs="Arial"/>
                <w:color w:val="000000"/>
              </w:rPr>
              <w:pPrChange w:id="1582" w:author="Hemstrom, William Beryl [2]" w:date="2023-05-09T13:38:00Z">
                <w:pPr>
                  <w:jc w:val="center"/>
                </w:pPr>
              </w:pPrChange>
            </w:pPr>
            <w:del w:id="1583" w:author="Hemstrom, William Beryl [2]" w:date="2023-05-09T13:38:00Z">
              <w:r w:rsidRPr="00E82E11" w:rsidDel="009D615F">
                <w:rPr>
                  <w:rFonts w:ascii="Arial" w:hAnsi="Arial" w:cs="Arial"/>
                  <w:color w:val="000000"/>
                </w:rPr>
                <w:delText>14</w:delText>
              </w:r>
            </w:del>
          </w:p>
        </w:tc>
      </w:tr>
      <w:tr w:rsidR="00484780" w:rsidDel="009D615F" w14:paraId="4F1D5B49" w14:textId="202A5165" w:rsidTr="00E82E11">
        <w:trPr>
          <w:del w:id="1584" w:author="Hemstrom, William Beryl [2]" w:date="2023-05-09T13:38:00Z"/>
        </w:trPr>
        <w:tc>
          <w:tcPr>
            <w:tcW w:w="1799" w:type="dxa"/>
            <w:tcBorders>
              <w:top w:val="single" w:sz="4" w:space="0" w:color="auto"/>
              <w:right w:val="single" w:sz="4" w:space="0" w:color="auto"/>
            </w:tcBorders>
          </w:tcPr>
          <w:p w14:paraId="55E6225B" w14:textId="04511C6F" w:rsidR="00484780" w:rsidRPr="00E82E11" w:rsidDel="009D615F" w:rsidRDefault="00E82E11" w:rsidP="009D615F">
            <w:pPr>
              <w:spacing w:line="480" w:lineRule="auto"/>
              <w:rPr>
                <w:del w:id="1585" w:author="Hemstrom, William Beryl [2]" w:date="2023-05-09T13:38:00Z"/>
                <w:rFonts w:ascii="Arial" w:hAnsi="Arial" w:cs="Arial"/>
                <w:color w:val="000000"/>
              </w:rPr>
              <w:pPrChange w:id="1586" w:author="Hemstrom, William Beryl [2]" w:date="2023-05-09T13:38:00Z">
                <w:pPr/>
              </w:pPrChange>
            </w:pPr>
            <w:del w:id="1587" w:author="Hemstrom, William Beryl [2]" w:date="2023-05-09T13:38:00Z">
              <w:r w:rsidDel="009D615F">
                <w:rPr>
                  <w:rFonts w:ascii="Arial" w:hAnsi="Arial" w:cs="Arial"/>
                  <w:color w:val="000000"/>
                </w:rPr>
                <w:delText xml:space="preserve">Private </w:delText>
              </w:r>
              <w:r w:rsidR="00484780" w:rsidRPr="00E82E11" w:rsidDel="009D615F">
                <w:rPr>
                  <w:rFonts w:ascii="Arial" w:hAnsi="Arial" w:cs="Arial"/>
                  <w:color w:val="000000"/>
                </w:rPr>
                <w:delText>Alleles</w:delText>
              </w:r>
            </w:del>
          </w:p>
        </w:tc>
        <w:tc>
          <w:tcPr>
            <w:tcW w:w="351" w:type="dxa"/>
            <w:tcBorders>
              <w:top w:val="single" w:sz="4" w:space="0" w:color="auto"/>
              <w:left w:val="single" w:sz="4" w:space="0" w:color="auto"/>
            </w:tcBorders>
          </w:tcPr>
          <w:p w14:paraId="655B86C8" w14:textId="7ACEEFFE" w:rsidR="00484780" w:rsidRPr="00E82E11" w:rsidDel="009D615F" w:rsidRDefault="00484780" w:rsidP="009D615F">
            <w:pPr>
              <w:spacing w:line="480" w:lineRule="auto"/>
              <w:rPr>
                <w:del w:id="1588" w:author="Hemstrom, William Beryl [2]" w:date="2023-05-09T13:38:00Z"/>
                <w:rFonts w:ascii="Arial" w:hAnsi="Arial" w:cs="Arial"/>
                <w:color w:val="000000"/>
              </w:rPr>
              <w:pPrChange w:id="1589" w:author="Hemstrom, William Beryl [2]" w:date="2023-05-09T13:38:00Z">
                <w:pPr>
                  <w:jc w:val="center"/>
                </w:pPr>
              </w:pPrChange>
            </w:pPr>
            <w:del w:id="1590" w:author="Hemstrom, William Beryl [2]" w:date="2023-05-09T13:38:00Z">
              <w:r w:rsidRPr="00E82E11" w:rsidDel="009D615F">
                <w:rPr>
                  <w:rFonts w:ascii="Arial" w:hAnsi="Arial" w:cs="Arial"/>
                  <w:color w:val="000000"/>
                </w:rPr>
                <w:delText>2</w:delText>
              </w:r>
            </w:del>
          </w:p>
        </w:tc>
        <w:tc>
          <w:tcPr>
            <w:tcW w:w="509" w:type="dxa"/>
            <w:tcBorders>
              <w:top w:val="single" w:sz="4" w:space="0" w:color="auto"/>
            </w:tcBorders>
          </w:tcPr>
          <w:p w14:paraId="034EA178" w14:textId="139700E7" w:rsidR="00484780" w:rsidRPr="00E82E11" w:rsidDel="009D615F" w:rsidRDefault="00484780" w:rsidP="009D615F">
            <w:pPr>
              <w:spacing w:line="480" w:lineRule="auto"/>
              <w:rPr>
                <w:del w:id="1591" w:author="Hemstrom, William Beryl [2]" w:date="2023-05-09T13:38:00Z"/>
                <w:rFonts w:ascii="Arial" w:hAnsi="Arial" w:cs="Arial"/>
                <w:color w:val="000000"/>
              </w:rPr>
              <w:pPrChange w:id="1592" w:author="Hemstrom, William Beryl [2]" w:date="2023-05-09T13:38:00Z">
                <w:pPr>
                  <w:jc w:val="center"/>
                </w:pPr>
              </w:pPrChange>
            </w:pPr>
            <w:del w:id="1593" w:author="Hemstrom, William Beryl [2]" w:date="2023-05-09T13:38:00Z">
              <w:r w:rsidRPr="00E82E11" w:rsidDel="009D615F">
                <w:rPr>
                  <w:rFonts w:ascii="Arial" w:hAnsi="Arial" w:cs="Arial"/>
                  <w:color w:val="000000"/>
                </w:rPr>
                <w:delText>1</w:delText>
              </w:r>
            </w:del>
          </w:p>
        </w:tc>
        <w:tc>
          <w:tcPr>
            <w:tcW w:w="508" w:type="dxa"/>
            <w:tcBorders>
              <w:top w:val="single" w:sz="4" w:space="0" w:color="auto"/>
            </w:tcBorders>
          </w:tcPr>
          <w:p w14:paraId="7A9520E7" w14:textId="5F0C53E9" w:rsidR="00484780" w:rsidRPr="00E82E11" w:rsidDel="009D615F" w:rsidRDefault="00484780" w:rsidP="009D615F">
            <w:pPr>
              <w:spacing w:line="480" w:lineRule="auto"/>
              <w:rPr>
                <w:del w:id="1594" w:author="Hemstrom, William Beryl [2]" w:date="2023-05-09T13:38:00Z"/>
                <w:rFonts w:ascii="Arial" w:hAnsi="Arial" w:cs="Arial"/>
                <w:color w:val="000000"/>
              </w:rPr>
              <w:pPrChange w:id="1595" w:author="Hemstrom, William Beryl [2]" w:date="2023-05-09T13:38:00Z">
                <w:pPr>
                  <w:jc w:val="center"/>
                </w:pPr>
              </w:pPrChange>
            </w:pPr>
            <w:del w:id="1596" w:author="Hemstrom, William Beryl [2]" w:date="2023-05-09T13:38:00Z">
              <w:r w:rsidRPr="00E82E11" w:rsidDel="009D615F">
                <w:rPr>
                  <w:rFonts w:ascii="Arial" w:hAnsi="Arial" w:cs="Arial"/>
                  <w:color w:val="000000"/>
                </w:rPr>
                <w:delText>0</w:delText>
              </w:r>
            </w:del>
          </w:p>
        </w:tc>
        <w:tc>
          <w:tcPr>
            <w:tcW w:w="508" w:type="dxa"/>
            <w:tcBorders>
              <w:top w:val="single" w:sz="4" w:space="0" w:color="auto"/>
            </w:tcBorders>
          </w:tcPr>
          <w:p w14:paraId="461C337C" w14:textId="3E374FA9" w:rsidR="00484780" w:rsidRPr="00E82E11" w:rsidDel="009D615F" w:rsidRDefault="00484780" w:rsidP="009D615F">
            <w:pPr>
              <w:spacing w:line="480" w:lineRule="auto"/>
              <w:rPr>
                <w:del w:id="1597" w:author="Hemstrom, William Beryl [2]" w:date="2023-05-09T13:38:00Z"/>
                <w:rFonts w:ascii="Arial" w:hAnsi="Arial" w:cs="Arial"/>
                <w:color w:val="000000"/>
              </w:rPr>
              <w:pPrChange w:id="1598" w:author="Hemstrom, William Beryl [2]" w:date="2023-05-09T13:38:00Z">
                <w:pPr>
                  <w:jc w:val="center"/>
                </w:pPr>
              </w:pPrChange>
            </w:pPr>
            <w:del w:id="1599" w:author="Hemstrom, William Beryl [2]" w:date="2023-05-09T13:38:00Z">
              <w:r w:rsidRPr="00E82E11" w:rsidDel="009D615F">
                <w:rPr>
                  <w:rFonts w:ascii="Arial" w:hAnsi="Arial" w:cs="Arial"/>
                  <w:color w:val="000000"/>
                </w:rPr>
                <w:delText>1</w:delText>
              </w:r>
            </w:del>
          </w:p>
        </w:tc>
        <w:tc>
          <w:tcPr>
            <w:tcW w:w="508" w:type="dxa"/>
            <w:tcBorders>
              <w:top w:val="single" w:sz="4" w:space="0" w:color="auto"/>
            </w:tcBorders>
          </w:tcPr>
          <w:p w14:paraId="42EFE64D" w14:textId="42E0A9C7" w:rsidR="00484780" w:rsidRPr="00E82E11" w:rsidDel="009D615F" w:rsidRDefault="00484780" w:rsidP="009D615F">
            <w:pPr>
              <w:spacing w:line="480" w:lineRule="auto"/>
              <w:rPr>
                <w:del w:id="1600" w:author="Hemstrom, William Beryl [2]" w:date="2023-05-09T13:38:00Z"/>
                <w:rFonts w:ascii="Arial" w:hAnsi="Arial" w:cs="Arial"/>
                <w:color w:val="000000"/>
              </w:rPr>
              <w:pPrChange w:id="1601" w:author="Hemstrom, William Beryl [2]" w:date="2023-05-09T13:38:00Z">
                <w:pPr>
                  <w:jc w:val="center"/>
                </w:pPr>
              </w:pPrChange>
            </w:pPr>
            <w:del w:id="1602" w:author="Hemstrom, William Beryl [2]" w:date="2023-05-09T13:38:00Z">
              <w:r w:rsidRPr="00E82E11" w:rsidDel="009D615F">
                <w:rPr>
                  <w:rFonts w:ascii="Arial" w:hAnsi="Arial" w:cs="Arial"/>
                  <w:color w:val="000000"/>
                </w:rPr>
                <w:delText>2</w:delText>
              </w:r>
            </w:del>
          </w:p>
        </w:tc>
        <w:tc>
          <w:tcPr>
            <w:tcW w:w="508" w:type="dxa"/>
            <w:tcBorders>
              <w:top w:val="single" w:sz="4" w:space="0" w:color="auto"/>
            </w:tcBorders>
          </w:tcPr>
          <w:p w14:paraId="0862F20A" w14:textId="46CB056F" w:rsidR="00484780" w:rsidRPr="00E82E11" w:rsidDel="009D615F" w:rsidRDefault="00484780" w:rsidP="009D615F">
            <w:pPr>
              <w:spacing w:line="480" w:lineRule="auto"/>
              <w:rPr>
                <w:del w:id="1603" w:author="Hemstrom, William Beryl [2]" w:date="2023-05-09T13:38:00Z"/>
                <w:rFonts w:ascii="Arial" w:hAnsi="Arial" w:cs="Arial"/>
                <w:color w:val="000000"/>
              </w:rPr>
              <w:pPrChange w:id="1604" w:author="Hemstrom, William Beryl [2]" w:date="2023-05-09T13:38:00Z">
                <w:pPr>
                  <w:jc w:val="center"/>
                </w:pPr>
              </w:pPrChange>
            </w:pPr>
            <w:del w:id="1605" w:author="Hemstrom, William Beryl [2]" w:date="2023-05-09T13:38:00Z">
              <w:r w:rsidRPr="00E82E11" w:rsidDel="009D615F">
                <w:rPr>
                  <w:rFonts w:ascii="Arial" w:hAnsi="Arial" w:cs="Arial"/>
                  <w:color w:val="000000"/>
                </w:rPr>
                <w:delText>4</w:delText>
              </w:r>
            </w:del>
          </w:p>
        </w:tc>
        <w:tc>
          <w:tcPr>
            <w:tcW w:w="508" w:type="dxa"/>
            <w:tcBorders>
              <w:top w:val="single" w:sz="4" w:space="0" w:color="auto"/>
            </w:tcBorders>
          </w:tcPr>
          <w:p w14:paraId="56EC29D8" w14:textId="0A76BCD8" w:rsidR="00484780" w:rsidRPr="00E82E11" w:rsidDel="009D615F" w:rsidRDefault="00484780" w:rsidP="009D615F">
            <w:pPr>
              <w:spacing w:line="480" w:lineRule="auto"/>
              <w:rPr>
                <w:del w:id="1606" w:author="Hemstrom, William Beryl [2]" w:date="2023-05-09T13:38:00Z"/>
                <w:rFonts w:ascii="Arial" w:hAnsi="Arial" w:cs="Arial"/>
                <w:color w:val="000000"/>
              </w:rPr>
              <w:pPrChange w:id="1607" w:author="Hemstrom, William Beryl [2]" w:date="2023-05-09T13:38:00Z">
                <w:pPr>
                  <w:jc w:val="center"/>
                </w:pPr>
              </w:pPrChange>
            </w:pPr>
            <w:del w:id="1608" w:author="Hemstrom, William Beryl [2]" w:date="2023-05-09T13:38:00Z">
              <w:r w:rsidRPr="00E82E11" w:rsidDel="009D615F">
                <w:rPr>
                  <w:rFonts w:ascii="Arial" w:hAnsi="Arial" w:cs="Arial"/>
                  <w:color w:val="000000"/>
                </w:rPr>
                <w:delText>2</w:delText>
              </w:r>
            </w:del>
          </w:p>
        </w:tc>
        <w:tc>
          <w:tcPr>
            <w:tcW w:w="508" w:type="dxa"/>
            <w:tcBorders>
              <w:top w:val="single" w:sz="4" w:space="0" w:color="auto"/>
            </w:tcBorders>
          </w:tcPr>
          <w:p w14:paraId="3D0E36DC" w14:textId="4FF654C2" w:rsidR="00484780" w:rsidRPr="00E82E11" w:rsidDel="009D615F" w:rsidRDefault="00484780" w:rsidP="009D615F">
            <w:pPr>
              <w:spacing w:line="480" w:lineRule="auto"/>
              <w:rPr>
                <w:del w:id="1609" w:author="Hemstrom, William Beryl [2]" w:date="2023-05-09T13:38:00Z"/>
                <w:rFonts w:ascii="Arial" w:hAnsi="Arial" w:cs="Arial"/>
                <w:color w:val="000000"/>
              </w:rPr>
              <w:pPrChange w:id="1610" w:author="Hemstrom, William Beryl [2]" w:date="2023-05-09T13:38:00Z">
                <w:pPr>
                  <w:jc w:val="center"/>
                </w:pPr>
              </w:pPrChange>
            </w:pPr>
            <w:del w:id="1611" w:author="Hemstrom, William Beryl [2]" w:date="2023-05-09T13:38:00Z">
              <w:r w:rsidRPr="00E82E11" w:rsidDel="009D615F">
                <w:rPr>
                  <w:rFonts w:ascii="Arial" w:hAnsi="Arial" w:cs="Arial"/>
                  <w:color w:val="000000"/>
                </w:rPr>
                <w:delText>0</w:delText>
              </w:r>
            </w:del>
          </w:p>
        </w:tc>
        <w:tc>
          <w:tcPr>
            <w:tcW w:w="508" w:type="dxa"/>
            <w:tcBorders>
              <w:top w:val="single" w:sz="4" w:space="0" w:color="auto"/>
            </w:tcBorders>
          </w:tcPr>
          <w:p w14:paraId="655B6545" w14:textId="01C4F0BE" w:rsidR="00484780" w:rsidRPr="00E82E11" w:rsidDel="009D615F" w:rsidRDefault="00484780" w:rsidP="009D615F">
            <w:pPr>
              <w:spacing w:line="480" w:lineRule="auto"/>
              <w:rPr>
                <w:del w:id="1612" w:author="Hemstrom, William Beryl [2]" w:date="2023-05-09T13:38:00Z"/>
                <w:rFonts w:ascii="Arial" w:hAnsi="Arial" w:cs="Arial"/>
                <w:color w:val="000000"/>
              </w:rPr>
              <w:pPrChange w:id="1613" w:author="Hemstrom, William Beryl [2]" w:date="2023-05-09T13:38:00Z">
                <w:pPr>
                  <w:jc w:val="center"/>
                </w:pPr>
              </w:pPrChange>
            </w:pPr>
            <w:del w:id="1614" w:author="Hemstrom, William Beryl [2]" w:date="2023-05-09T13:38:00Z">
              <w:r w:rsidRPr="00E82E11" w:rsidDel="009D615F">
                <w:rPr>
                  <w:rFonts w:ascii="Arial" w:hAnsi="Arial" w:cs="Arial"/>
                  <w:color w:val="000000"/>
                </w:rPr>
                <w:delText>0</w:delText>
              </w:r>
            </w:del>
          </w:p>
        </w:tc>
        <w:tc>
          <w:tcPr>
            <w:tcW w:w="629" w:type="dxa"/>
            <w:tcBorders>
              <w:top w:val="single" w:sz="4" w:space="0" w:color="auto"/>
            </w:tcBorders>
          </w:tcPr>
          <w:p w14:paraId="7E48EF9D" w14:textId="6C7382EF" w:rsidR="00484780" w:rsidRPr="00E82E11" w:rsidDel="009D615F" w:rsidRDefault="00484780" w:rsidP="009D615F">
            <w:pPr>
              <w:spacing w:line="480" w:lineRule="auto"/>
              <w:rPr>
                <w:del w:id="1615" w:author="Hemstrom, William Beryl [2]" w:date="2023-05-09T13:38:00Z"/>
                <w:rFonts w:ascii="Arial" w:hAnsi="Arial" w:cs="Arial"/>
                <w:color w:val="000000"/>
              </w:rPr>
              <w:pPrChange w:id="1616" w:author="Hemstrom, William Beryl [2]" w:date="2023-05-09T13:38:00Z">
                <w:pPr>
                  <w:jc w:val="center"/>
                </w:pPr>
              </w:pPrChange>
            </w:pPr>
            <w:del w:id="1617" w:author="Hemstrom, William Beryl [2]" w:date="2023-05-09T13:38:00Z">
              <w:r w:rsidRPr="00E82E11" w:rsidDel="009D615F">
                <w:rPr>
                  <w:rFonts w:ascii="Arial" w:hAnsi="Arial" w:cs="Arial"/>
                  <w:color w:val="000000"/>
                </w:rPr>
                <w:delText>0</w:delText>
              </w:r>
            </w:del>
          </w:p>
        </w:tc>
        <w:tc>
          <w:tcPr>
            <w:tcW w:w="629" w:type="dxa"/>
            <w:tcBorders>
              <w:top w:val="single" w:sz="4" w:space="0" w:color="auto"/>
            </w:tcBorders>
          </w:tcPr>
          <w:p w14:paraId="00665790" w14:textId="23953EA8" w:rsidR="00484780" w:rsidRPr="00E82E11" w:rsidDel="009D615F" w:rsidRDefault="00484780" w:rsidP="009D615F">
            <w:pPr>
              <w:spacing w:line="480" w:lineRule="auto"/>
              <w:rPr>
                <w:del w:id="1618" w:author="Hemstrom, William Beryl [2]" w:date="2023-05-09T13:38:00Z"/>
                <w:rFonts w:ascii="Arial" w:hAnsi="Arial" w:cs="Arial"/>
                <w:color w:val="000000"/>
              </w:rPr>
              <w:pPrChange w:id="1619" w:author="Hemstrom, William Beryl [2]" w:date="2023-05-09T13:38:00Z">
                <w:pPr>
                  <w:jc w:val="center"/>
                </w:pPr>
              </w:pPrChange>
            </w:pPr>
            <w:del w:id="1620" w:author="Hemstrom, William Beryl [2]" w:date="2023-05-09T13:38:00Z">
              <w:r w:rsidRPr="00E82E11" w:rsidDel="009D615F">
                <w:rPr>
                  <w:rFonts w:ascii="Arial" w:hAnsi="Arial" w:cs="Arial"/>
                  <w:color w:val="000000"/>
                </w:rPr>
                <w:delText>0</w:delText>
              </w:r>
            </w:del>
          </w:p>
        </w:tc>
        <w:tc>
          <w:tcPr>
            <w:tcW w:w="629" w:type="dxa"/>
            <w:tcBorders>
              <w:top w:val="single" w:sz="4" w:space="0" w:color="auto"/>
            </w:tcBorders>
          </w:tcPr>
          <w:p w14:paraId="071E5BEE" w14:textId="7D2C804F" w:rsidR="00484780" w:rsidRPr="00E82E11" w:rsidDel="009D615F" w:rsidRDefault="00484780" w:rsidP="009D615F">
            <w:pPr>
              <w:spacing w:line="480" w:lineRule="auto"/>
              <w:rPr>
                <w:del w:id="1621" w:author="Hemstrom, William Beryl [2]" w:date="2023-05-09T13:38:00Z"/>
                <w:rFonts w:ascii="Arial" w:hAnsi="Arial" w:cs="Arial"/>
                <w:color w:val="000000"/>
              </w:rPr>
              <w:pPrChange w:id="1622" w:author="Hemstrom, William Beryl [2]" w:date="2023-05-09T13:38:00Z">
                <w:pPr>
                  <w:jc w:val="center"/>
                </w:pPr>
              </w:pPrChange>
            </w:pPr>
            <w:del w:id="1623" w:author="Hemstrom, William Beryl [2]" w:date="2023-05-09T13:38:00Z">
              <w:r w:rsidRPr="00E82E11" w:rsidDel="009D615F">
                <w:rPr>
                  <w:rFonts w:ascii="Arial" w:hAnsi="Arial" w:cs="Arial"/>
                  <w:color w:val="000000"/>
                </w:rPr>
                <w:delText>0</w:delText>
              </w:r>
            </w:del>
          </w:p>
        </w:tc>
        <w:tc>
          <w:tcPr>
            <w:tcW w:w="629" w:type="dxa"/>
            <w:tcBorders>
              <w:top w:val="single" w:sz="4" w:space="0" w:color="auto"/>
            </w:tcBorders>
          </w:tcPr>
          <w:p w14:paraId="138FC736" w14:textId="4749B824" w:rsidR="00484780" w:rsidRPr="00E82E11" w:rsidDel="009D615F" w:rsidRDefault="00484780" w:rsidP="009D615F">
            <w:pPr>
              <w:spacing w:line="480" w:lineRule="auto"/>
              <w:rPr>
                <w:del w:id="1624" w:author="Hemstrom, William Beryl [2]" w:date="2023-05-09T13:38:00Z"/>
                <w:rFonts w:ascii="Arial" w:hAnsi="Arial" w:cs="Arial"/>
                <w:color w:val="000000"/>
              </w:rPr>
              <w:pPrChange w:id="1625" w:author="Hemstrom, William Beryl [2]" w:date="2023-05-09T13:38:00Z">
                <w:pPr>
                  <w:jc w:val="center"/>
                </w:pPr>
              </w:pPrChange>
            </w:pPr>
            <w:del w:id="1626" w:author="Hemstrom, William Beryl [2]" w:date="2023-05-09T13:38:00Z">
              <w:r w:rsidRPr="00E82E11" w:rsidDel="009D615F">
                <w:rPr>
                  <w:rFonts w:ascii="Arial" w:hAnsi="Arial" w:cs="Arial"/>
                  <w:color w:val="000000"/>
                </w:rPr>
                <w:delText>0</w:delText>
              </w:r>
            </w:del>
          </w:p>
        </w:tc>
        <w:tc>
          <w:tcPr>
            <w:tcW w:w="629" w:type="dxa"/>
            <w:tcBorders>
              <w:top w:val="single" w:sz="4" w:space="0" w:color="auto"/>
            </w:tcBorders>
          </w:tcPr>
          <w:p w14:paraId="5D6D3E52" w14:textId="561C8BC1" w:rsidR="00484780" w:rsidRPr="00E82E11" w:rsidDel="009D615F" w:rsidRDefault="00484780" w:rsidP="009D615F">
            <w:pPr>
              <w:spacing w:line="480" w:lineRule="auto"/>
              <w:rPr>
                <w:del w:id="1627" w:author="Hemstrom, William Beryl [2]" w:date="2023-05-09T13:38:00Z"/>
                <w:rFonts w:ascii="Arial" w:hAnsi="Arial" w:cs="Arial"/>
                <w:color w:val="000000"/>
              </w:rPr>
              <w:pPrChange w:id="1628" w:author="Hemstrom, William Beryl [2]" w:date="2023-05-09T13:38:00Z">
                <w:pPr>
                  <w:jc w:val="center"/>
                </w:pPr>
              </w:pPrChange>
            </w:pPr>
            <w:del w:id="1629" w:author="Hemstrom, William Beryl [2]" w:date="2023-05-09T13:38:00Z">
              <w:r w:rsidRPr="00E82E11" w:rsidDel="009D615F">
                <w:rPr>
                  <w:rFonts w:ascii="Arial" w:hAnsi="Arial" w:cs="Arial"/>
                  <w:color w:val="000000"/>
                </w:rPr>
                <w:delText>0</w:delText>
              </w:r>
            </w:del>
          </w:p>
        </w:tc>
      </w:tr>
    </w:tbl>
    <w:p w14:paraId="58AA893C" w14:textId="128140D9" w:rsidR="001927AB" w:rsidDel="009D615F" w:rsidRDefault="001927AB" w:rsidP="009D615F">
      <w:pPr>
        <w:spacing w:line="480" w:lineRule="auto"/>
        <w:rPr>
          <w:del w:id="1630" w:author="Hemstrom, William Beryl [2]" w:date="2023-05-09T13:38:00Z"/>
          <w:rFonts w:ascii="Times New Roman" w:hAnsi="Times New Roman" w:cs="Times New Roman"/>
          <w:color w:val="000000"/>
        </w:rPr>
        <w:pPrChange w:id="1631" w:author="Hemstrom, William Beryl [2]" w:date="2023-05-09T13:38:00Z">
          <w:pPr>
            <w:jc w:val="both"/>
          </w:pPr>
        </w:pPrChange>
      </w:pPr>
    </w:p>
    <w:p w14:paraId="4BDA4EAC" w14:textId="03A17E4E" w:rsidR="00DE2A5C" w:rsidDel="009D615F" w:rsidRDefault="00DE2A5C" w:rsidP="009D615F">
      <w:pPr>
        <w:spacing w:line="480" w:lineRule="auto"/>
        <w:rPr>
          <w:del w:id="1632" w:author="Hemstrom, William Beryl [2]" w:date="2023-05-09T13:38:00Z"/>
          <w:rFonts w:ascii="Times New Roman" w:hAnsi="Times New Roman" w:cs="Times New Roman"/>
          <w:color w:val="000000"/>
        </w:rPr>
        <w:pPrChange w:id="1633" w:author="Hemstrom, William Beryl [2]" w:date="2023-05-09T13:38:00Z">
          <w:pPr>
            <w:jc w:val="both"/>
          </w:pPr>
        </w:pPrChange>
      </w:pPr>
    </w:p>
    <w:p w14:paraId="131B134F" w14:textId="65773606" w:rsidR="00966DDD" w:rsidDel="009D615F" w:rsidRDefault="00966DDD" w:rsidP="009D615F">
      <w:pPr>
        <w:spacing w:line="480" w:lineRule="auto"/>
        <w:rPr>
          <w:del w:id="1634" w:author="Hemstrom, William Beryl [2]" w:date="2023-05-09T13:38:00Z"/>
          <w:rFonts w:ascii="Times New Roman" w:hAnsi="Times New Roman" w:cs="Times New Roman"/>
          <w:color w:val="000000"/>
        </w:rPr>
        <w:pPrChange w:id="1635" w:author="Hemstrom, William Beryl [2]" w:date="2023-05-09T13:38:00Z">
          <w:pPr/>
        </w:pPrChange>
      </w:pPr>
    </w:p>
    <w:p w14:paraId="47BDDC75" w14:textId="23E1E431" w:rsidR="001E25D3" w:rsidDel="009D615F" w:rsidRDefault="001E25D3" w:rsidP="009D615F">
      <w:pPr>
        <w:spacing w:line="480" w:lineRule="auto"/>
        <w:rPr>
          <w:del w:id="1636" w:author="Hemstrom, William Beryl [2]" w:date="2023-05-09T13:38:00Z"/>
          <w:rFonts w:ascii="Times New Roman" w:hAnsi="Times New Roman" w:cs="Times New Roman"/>
          <w:color w:val="000000"/>
        </w:rPr>
        <w:pPrChange w:id="1637" w:author="Hemstrom, William Beryl [2]" w:date="2023-05-09T13:38:00Z">
          <w:pPr/>
        </w:pPrChange>
      </w:pPr>
      <w:del w:id="1638" w:author="Hemstrom, William Beryl [2]" w:date="2023-05-09T13:38:00Z">
        <w:r w:rsidDel="009D615F">
          <w:rPr>
            <w:rFonts w:ascii="Times New Roman" w:hAnsi="Times New Roman" w:cs="Times New Roman"/>
            <w:color w:val="000000"/>
          </w:rPr>
          <w:delText xml:space="preserve">Table 4. Summary statistics </w:delText>
        </w:r>
        <w:r w:rsidR="00966DDD" w:rsidDel="009D615F">
          <w:rPr>
            <w:rFonts w:ascii="Times New Roman" w:hAnsi="Times New Roman" w:cs="Times New Roman"/>
            <w:color w:val="000000"/>
          </w:rPr>
          <w:delText xml:space="preserve">of </w:delText>
        </w:r>
        <w:r w:rsidR="00FC52E8" w:rsidDel="009D615F">
          <w:rPr>
            <w:rFonts w:ascii="Times New Roman" w:hAnsi="Times New Roman" w:cs="Times New Roman"/>
            <w:color w:val="000000"/>
          </w:rPr>
          <w:delText xml:space="preserve">observed </w:delText>
        </w:r>
        <w:r w:rsidR="00966DDD" w:rsidDel="009D615F">
          <w:rPr>
            <w:rFonts w:ascii="Times New Roman" w:hAnsi="Times New Roman" w:cs="Times New Roman"/>
            <w:color w:val="000000"/>
          </w:rPr>
          <w:delText>heterozygosity of collect samples.</w:delText>
        </w:r>
      </w:del>
    </w:p>
    <w:p w14:paraId="6DFAD4CD" w14:textId="2BFBE0A0" w:rsidR="00B02909" w:rsidDel="009D615F" w:rsidRDefault="00B02909" w:rsidP="009D615F">
      <w:pPr>
        <w:spacing w:line="480" w:lineRule="auto"/>
        <w:rPr>
          <w:del w:id="1639" w:author="Hemstrom, William Beryl [2]" w:date="2023-05-09T13:38:00Z"/>
          <w:rFonts w:ascii="Times New Roman" w:hAnsi="Times New Roman" w:cs="Times New Roman"/>
          <w:color w:val="000000"/>
        </w:rPr>
        <w:pPrChange w:id="1640" w:author="Hemstrom, William Beryl [2]" w:date="2023-05-09T13:38:00Z">
          <w:pPr>
            <w:jc w:val="both"/>
          </w:pPr>
        </w:pPrChange>
      </w:pPr>
    </w:p>
    <w:tbl>
      <w:tblPr>
        <w:tblStyle w:val="TableGrid"/>
        <w:tblW w:w="10048" w:type="dxa"/>
        <w:tblLook w:val="04A0" w:firstRow="1" w:lastRow="0" w:firstColumn="1" w:lastColumn="0" w:noHBand="0" w:noVBand="1"/>
      </w:tblPr>
      <w:tblGrid>
        <w:gridCol w:w="1595"/>
        <w:gridCol w:w="1443"/>
        <w:gridCol w:w="2666"/>
        <w:gridCol w:w="2036"/>
        <w:gridCol w:w="2308"/>
      </w:tblGrid>
      <w:tr w:rsidR="00B67F06" w:rsidDel="009D615F" w14:paraId="3757BC1C" w14:textId="3827CC81" w:rsidTr="00192750">
        <w:trPr>
          <w:del w:id="1641" w:author="Hemstrom, William Beryl [2]" w:date="2023-05-09T13:38:00Z"/>
        </w:trPr>
        <w:tc>
          <w:tcPr>
            <w:tcW w:w="1595" w:type="dxa"/>
            <w:tcBorders>
              <w:top w:val="nil"/>
              <w:left w:val="nil"/>
              <w:bottom w:val="single" w:sz="4" w:space="0" w:color="auto"/>
            </w:tcBorders>
          </w:tcPr>
          <w:p w14:paraId="03455251" w14:textId="0F6AB3B7" w:rsidR="00B67F06" w:rsidDel="009D615F" w:rsidRDefault="00B67F06" w:rsidP="009D615F">
            <w:pPr>
              <w:spacing w:line="480" w:lineRule="auto"/>
              <w:rPr>
                <w:del w:id="1642" w:author="Hemstrom, William Beryl [2]" w:date="2023-05-09T13:38:00Z"/>
                <w:rFonts w:ascii="Times New Roman" w:hAnsi="Times New Roman" w:cs="Times New Roman"/>
                <w:color w:val="000000"/>
              </w:rPr>
              <w:pPrChange w:id="1643" w:author="Hemstrom, William Beryl [2]" w:date="2023-05-09T13:38:00Z">
                <w:pPr>
                  <w:jc w:val="center"/>
                </w:pPr>
              </w:pPrChange>
            </w:pPr>
            <w:del w:id="1644" w:author="Hemstrom, William Beryl [2]" w:date="2023-05-09T13:38:00Z">
              <w:r w:rsidDel="009D615F">
                <w:rPr>
                  <w:rFonts w:ascii="Times New Roman" w:hAnsi="Times New Roman" w:cs="Times New Roman"/>
                  <w:color w:val="000000"/>
                </w:rPr>
                <w:delText xml:space="preserve">Geographic </w:delText>
              </w:r>
              <w:r w:rsidR="00720154" w:rsidDel="009D615F">
                <w:rPr>
                  <w:rFonts w:ascii="Times New Roman" w:hAnsi="Times New Roman" w:cs="Times New Roman"/>
                  <w:color w:val="000000"/>
                </w:rPr>
                <w:delText>Region</w:delText>
              </w:r>
            </w:del>
          </w:p>
        </w:tc>
        <w:tc>
          <w:tcPr>
            <w:tcW w:w="1443" w:type="dxa"/>
            <w:tcBorders>
              <w:top w:val="nil"/>
              <w:bottom w:val="single" w:sz="4" w:space="0" w:color="auto"/>
            </w:tcBorders>
          </w:tcPr>
          <w:p w14:paraId="453C6C26" w14:textId="5C3AEBF1" w:rsidR="00B67F06" w:rsidDel="009D615F" w:rsidRDefault="00B67F06" w:rsidP="009D615F">
            <w:pPr>
              <w:spacing w:line="480" w:lineRule="auto"/>
              <w:rPr>
                <w:del w:id="1645" w:author="Hemstrom, William Beryl [2]" w:date="2023-05-09T13:38:00Z"/>
                <w:rFonts w:ascii="Times New Roman" w:hAnsi="Times New Roman" w:cs="Times New Roman"/>
                <w:color w:val="000000"/>
              </w:rPr>
              <w:pPrChange w:id="1646" w:author="Hemstrom, William Beryl [2]" w:date="2023-05-09T13:38:00Z">
                <w:pPr>
                  <w:jc w:val="center"/>
                </w:pPr>
              </w:pPrChange>
            </w:pPr>
            <w:del w:id="1647" w:author="Hemstrom, William Beryl [2]" w:date="2023-05-09T13:38:00Z">
              <w:r w:rsidDel="009D615F">
                <w:rPr>
                  <w:rFonts w:ascii="Times New Roman" w:hAnsi="Times New Roman" w:cs="Times New Roman"/>
                  <w:color w:val="000000"/>
                </w:rPr>
                <w:delText>Population</w:delText>
              </w:r>
            </w:del>
          </w:p>
        </w:tc>
        <w:tc>
          <w:tcPr>
            <w:tcW w:w="2666" w:type="dxa"/>
            <w:tcBorders>
              <w:top w:val="nil"/>
              <w:bottom w:val="single" w:sz="4" w:space="0" w:color="auto"/>
            </w:tcBorders>
          </w:tcPr>
          <w:p w14:paraId="3A0DDA3A" w14:textId="7FBB6736" w:rsidR="00B67F06" w:rsidDel="009D615F" w:rsidRDefault="00B67F06" w:rsidP="009D615F">
            <w:pPr>
              <w:spacing w:line="480" w:lineRule="auto"/>
              <w:rPr>
                <w:del w:id="1648" w:author="Hemstrom, William Beryl [2]" w:date="2023-05-09T13:38:00Z"/>
                <w:rFonts w:ascii="Times New Roman" w:hAnsi="Times New Roman" w:cs="Times New Roman"/>
                <w:color w:val="000000"/>
              </w:rPr>
              <w:pPrChange w:id="1649" w:author="Hemstrom, William Beryl [2]" w:date="2023-05-09T13:38:00Z">
                <w:pPr>
                  <w:jc w:val="center"/>
                </w:pPr>
              </w:pPrChange>
            </w:pPr>
            <w:del w:id="1650" w:author="Hemstrom, William Beryl [2]" w:date="2023-05-09T13:38:00Z">
              <w:r w:rsidDel="009D615F">
                <w:rPr>
                  <w:rFonts w:ascii="Times New Roman" w:hAnsi="Times New Roman" w:cs="Times New Roman"/>
                  <w:color w:val="000000"/>
                </w:rPr>
                <w:delText>Weighted Mean Heterozygosity Ratio</w:delText>
              </w:r>
            </w:del>
          </w:p>
        </w:tc>
        <w:tc>
          <w:tcPr>
            <w:tcW w:w="2036" w:type="dxa"/>
            <w:tcBorders>
              <w:top w:val="nil"/>
              <w:bottom w:val="single" w:sz="4" w:space="0" w:color="auto"/>
            </w:tcBorders>
          </w:tcPr>
          <w:p w14:paraId="4079B68A" w14:textId="1182A335" w:rsidR="00B67F06" w:rsidDel="009D615F" w:rsidRDefault="001E25D3" w:rsidP="009D615F">
            <w:pPr>
              <w:spacing w:line="480" w:lineRule="auto"/>
              <w:rPr>
                <w:del w:id="1651" w:author="Hemstrom, William Beryl [2]" w:date="2023-05-09T13:38:00Z"/>
                <w:rFonts w:ascii="Times New Roman" w:hAnsi="Times New Roman" w:cs="Times New Roman"/>
                <w:color w:val="000000"/>
              </w:rPr>
              <w:pPrChange w:id="1652" w:author="Hemstrom, William Beryl [2]" w:date="2023-05-09T13:38:00Z">
                <w:pPr>
                  <w:jc w:val="center"/>
                </w:pPr>
              </w:pPrChange>
            </w:pPr>
            <w:del w:id="1653" w:author="Hemstrom, William Beryl [2]" w:date="2023-05-09T13:38:00Z">
              <w:r w:rsidDel="009D615F">
                <w:rPr>
                  <w:rFonts w:ascii="Times New Roman" w:hAnsi="Times New Roman" w:cs="Times New Roman"/>
                  <w:color w:val="000000"/>
                </w:rPr>
                <w:delText xml:space="preserve">Weighted Mean Heterozygosity </w:delText>
              </w:r>
            </w:del>
          </w:p>
        </w:tc>
        <w:tc>
          <w:tcPr>
            <w:tcW w:w="2308" w:type="dxa"/>
            <w:tcBorders>
              <w:top w:val="nil"/>
              <w:bottom w:val="single" w:sz="4" w:space="0" w:color="auto"/>
              <w:right w:val="nil"/>
            </w:tcBorders>
          </w:tcPr>
          <w:p w14:paraId="185CB350" w14:textId="63831E21" w:rsidR="00B67F06" w:rsidDel="009D615F" w:rsidRDefault="0029107F" w:rsidP="009D615F">
            <w:pPr>
              <w:spacing w:line="480" w:lineRule="auto"/>
              <w:rPr>
                <w:del w:id="1654" w:author="Hemstrom, William Beryl [2]" w:date="2023-05-09T13:38:00Z"/>
                <w:rFonts w:ascii="Times New Roman" w:hAnsi="Times New Roman" w:cs="Times New Roman"/>
                <w:color w:val="000000"/>
              </w:rPr>
              <w:pPrChange w:id="1655" w:author="Hemstrom, William Beryl [2]" w:date="2023-05-09T13:38:00Z">
                <w:pPr>
                  <w:jc w:val="center"/>
                </w:pPr>
              </w:pPrChange>
            </w:pPr>
            <w:del w:id="1656" w:author="Hemstrom, William Beryl [2]" w:date="2023-05-09T13:38:00Z">
              <w:r w:rsidDel="009D615F">
                <w:rPr>
                  <w:rFonts w:ascii="Times New Roman" w:hAnsi="Times New Roman" w:cs="Times New Roman"/>
                  <w:color w:val="000000"/>
                </w:rPr>
                <w:delText>Weighted Mean Pairwise Difference</w:delText>
              </w:r>
              <w:r w:rsidR="00192750" w:rsidDel="009D615F">
                <w:rPr>
                  <w:rFonts w:ascii="Times New Roman" w:hAnsi="Times New Roman" w:cs="Times New Roman"/>
                  <w:color w:val="000000"/>
                </w:rPr>
                <w:delText>s</w:delText>
              </w:r>
            </w:del>
          </w:p>
        </w:tc>
      </w:tr>
      <w:tr w:rsidR="00720154" w:rsidDel="009D615F" w14:paraId="0E870901" w14:textId="441981D4" w:rsidTr="00192750">
        <w:trPr>
          <w:del w:id="1657" w:author="Hemstrom, William Beryl [2]" w:date="2023-05-09T13:38:00Z"/>
        </w:trPr>
        <w:tc>
          <w:tcPr>
            <w:tcW w:w="1595" w:type="dxa"/>
            <w:vMerge w:val="restart"/>
            <w:tcBorders>
              <w:top w:val="single" w:sz="4" w:space="0" w:color="auto"/>
              <w:left w:val="nil"/>
              <w:bottom w:val="nil"/>
            </w:tcBorders>
            <w:vAlign w:val="center"/>
          </w:tcPr>
          <w:p w14:paraId="1071E9C7" w14:textId="665FF167" w:rsidR="00720154" w:rsidDel="009D615F" w:rsidRDefault="00720154" w:rsidP="009D615F">
            <w:pPr>
              <w:spacing w:line="480" w:lineRule="auto"/>
              <w:rPr>
                <w:del w:id="1658" w:author="Hemstrom, William Beryl [2]" w:date="2023-05-09T13:38:00Z"/>
                <w:rFonts w:ascii="Times New Roman" w:hAnsi="Times New Roman" w:cs="Times New Roman"/>
                <w:color w:val="000000"/>
              </w:rPr>
              <w:pPrChange w:id="1659" w:author="Hemstrom, William Beryl [2]" w:date="2023-05-09T13:38:00Z">
                <w:pPr>
                  <w:jc w:val="center"/>
                </w:pPr>
              </w:pPrChange>
            </w:pPr>
            <w:del w:id="1660" w:author="Hemstrom, William Beryl [2]" w:date="2023-05-09T13:38:00Z">
              <w:r w:rsidDel="009D615F">
                <w:rPr>
                  <w:rFonts w:ascii="Times New Roman" w:hAnsi="Times New Roman" w:cs="Times New Roman"/>
                  <w:color w:val="000000"/>
                </w:rPr>
                <w:delText>Shasta-Trinity</w:delText>
              </w:r>
            </w:del>
          </w:p>
        </w:tc>
        <w:tc>
          <w:tcPr>
            <w:tcW w:w="1443" w:type="dxa"/>
            <w:tcBorders>
              <w:top w:val="single" w:sz="4" w:space="0" w:color="auto"/>
              <w:bottom w:val="nil"/>
            </w:tcBorders>
          </w:tcPr>
          <w:p w14:paraId="3BD852EB" w14:textId="2D744824" w:rsidR="00720154" w:rsidDel="009D615F" w:rsidRDefault="00720154" w:rsidP="009D615F">
            <w:pPr>
              <w:spacing w:line="480" w:lineRule="auto"/>
              <w:rPr>
                <w:del w:id="1661" w:author="Hemstrom, William Beryl [2]" w:date="2023-05-09T13:38:00Z"/>
                <w:rFonts w:ascii="Times New Roman" w:hAnsi="Times New Roman" w:cs="Times New Roman"/>
                <w:color w:val="000000"/>
              </w:rPr>
              <w:pPrChange w:id="1662" w:author="Hemstrom, William Beryl [2]" w:date="2023-05-09T13:38:00Z">
                <w:pPr>
                  <w:jc w:val="center"/>
                </w:pPr>
              </w:pPrChange>
            </w:pPr>
            <w:del w:id="1663" w:author="Hemstrom, William Beryl [2]" w:date="2023-05-09T13:38:00Z">
              <w:r w:rsidDel="009D615F">
                <w:rPr>
                  <w:rFonts w:ascii="Times New Roman" w:hAnsi="Times New Roman" w:cs="Times New Roman"/>
                  <w:color w:val="000000"/>
                </w:rPr>
                <w:delText>1</w:delText>
              </w:r>
            </w:del>
          </w:p>
        </w:tc>
        <w:tc>
          <w:tcPr>
            <w:tcW w:w="2666" w:type="dxa"/>
            <w:tcBorders>
              <w:top w:val="single" w:sz="4" w:space="0" w:color="auto"/>
              <w:bottom w:val="nil"/>
            </w:tcBorders>
          </w:tcPr>
          <w:p w14:paraId="74F1C58E" w14:textId="642EDCEF" w:rsidR="00720154" w:rsidDel="009D615F" w:rsidRDefault="00F1246B" w:rsidP="009D615F">
            <w:pPr>
              <w:spacing w:line="480" w:lineRule="auto"/>
              <w:rPr>
                <w:del w:id="1664" w:author="Hemstrom, William Beryl [2]" w:date="2023-05-09T13:38:00Z"/>
                <w:rFonts w:ascii="Times New Roman" w:hAnsi="Times New Roman" w:cs="Times New Roman"/>
                <w:color w:val="000000"/>
              </w:rPr>
              <w:pPrChange w:id="1665" w:author="Hemstrom, William Beryl [2]" w:date="2023-05-09T13:38:00Z">
                <w:pPr>
                  <w:jc w:val="center"/>
                </w:pPr>
              </w:pPrChange>
            </w:pPr>
            <w:del w:id="1666" w:author="Hemstrom, William Beryl [2]" w:date="2023-05-09T13:38:00Z">
              <w:r w:rsidDel="009D615F">
                <w:rPr>
                  <w:rFonts w:ascii="Times New Roman" w:hAnsi="Times New Roman" w:cs="Times New Roman"/>
                  <w:color w:val="000000"/>
                </w:rPr>
                <w:delText>0.3710</w:delText>
              </w:r>
            </w:del>
          </w:p>
        </w:tc>
        <w:tc>
          <w:tcPr>
            <w:tcW w:w="2036" w:type="dxa"/>
            <w:tcBorders>
              <w:top w:val="single" w:sz="4" w:space="0" w:color="auto"/>
              <w:bottom w:val="nil"/>
            </w:tcBorders>
          </w:tcPr>
          <w:p w14:paraId="7A34BDA9" w14:textId="1CF00AC8" w:rsidR="00720154" w:rsidDel="009D615F" w:rsidRDefault="00F1246B" w:rsidP="009D615F">
            <w:pPr>
              <w:spacing w:line="480" w:lineRule="auto"/>
              <w:rPr>
                <w:del w:id="1667" w:author="Hemstrom, William Beryl [2]" w:date="2023-05-09T13:38:00Z"/>
                <w:rFonts w:ascii="Times New Roman" w:hAnsi="Times New Roman" w:cs="Times New Roman"/>
                <w:color w:val="000000"/>
              </w:rPr>
              <w:pPrChange w:id="1668" w:author="Hemstrom, William Beryl [2]" w:date="2023-05-09T13:38:00Z">
                <w:pPr>
                  <w:jc w:val="center"/>
                </w:pPr>
              </w:pPrChange>
            </w:pPr>
            <w:del w:id="1669" w:author="Hemstrom, William Beryl [2]" w:date="2023-05-09T13:38:00Z">
              <w:r w:rsidDel="009D615F">
                <w:rPr>
                  <w:rFonts w:ascii="Times New Roman" w:hAnsi="Times New Roman" w:cs="Times New Roman"/>
                  <w:color w:val="000000"/>
                </w:rPr>
                <w:delText>0.2657</w:delText>
              </w:r>
            </w:del>
          </w:p>
        </w:tc>
        <w:tc>
          <w:tcPr>
            <w:tcW w:w="2308" w:type="dxa"/>
            <w:tcBorders>
              <w:top w:val="single" w:sz="4" w:space="0" w:color="auto"/>
              <w:bottom w:val="nil"/>
              <w:right w:val="nil"/>
            </w:tcBorders>
          </w:tcPr>
          <w:p w14:paraId="545CFDF2" w14:textId="38021CD9" w:rsidR="00720154" w:rsidDel="009D615F" w:rsidRDefault="00F1246B" w:rsidP="009D615F">
            <w:pPr>
              <w:spacing w:line="480" w:lineRule="auto"/>
              <w:rPr>
                <w:del w:id="1670" w:author="Hemstrom, William Beryl [2]" w:date="2023-05-09T13:38:00Z"/>
                <w:rFonts w:ascii="Times New Roman" w:hAnsi="Times New Roman" w:cs="Times New Roman"/>
                <w:color w:val="000000"/>
              </w:rPr>
              <w:pPrChange w:id="1671" w:author="Hemstrom, William Beryl [2]" w:date="2023-05-09T13:38:00Z">
                <w:pPr>
                  <w:jc w:val="center"/>
                </w:pPr>
              </w:pPrChange>
            </w:pPr>
            <w:del w:id="1672" w:author="Hemstrom, William Beryl [2]" w:date="2023-05-09T13:38:00Z">
              <w:r w:rsidDel="009D615F">
                <w:rPr>
                  <w:rFonts w:ascii="Times New Roman" w:hAnsi="Times New Roman" w:cs="Times New Roman"/>
                  <w:color w:val="000000"/>
                </w:rPr>
                <w:delText>0.1892</w:delText>
              </w:r>
            </w:del>
          </w:p>
        </w:tc>
      </w:tr>
      <w:tr w:rsidR="00720154" w:rsidDel="009D615F" w14:paraId="7BC332C3" w14:textId="78E01574" w:rsidTr="00192750">
        <w:trPr>
          <w:del w:id="1673" w:author="Hemstrom, William Beryl [2]" w:date="2023-05-09T13:38:00Z"/>
        </w:trPr>
        <w:tc>
          <w:tcPr>
            <w:tcW w:w="1595" w:type="dxa"/>
            <w:vMerge/>
            <w:tcBorders>
              <w:top w:val="nil"/>
              <w:left w:val="nil"/>
              <w:bottom w:val="nil"/>
            </w:tcBorders>
          </w:tcPr>
          <w:p w14:paraId="21656989" w14:textId="2196896B" w:rsidR="00720154" w:rsidDel="009D615F" w:rsidRDefault="00720154" w:rsidP="009D615F">
            <w:pPr>
              <w:spacing w:line="480" w:lineRule="auto"/>
              <w:rPr>
                <w:del w:id="1674" w:author="Hemstrom, William Beryl [2]" w:date="2023-05-09T13:38:00Z"/>
                <w:rFonts w:ascii="Times New Roman" w:hAnsi="Times New Roman" w:cs="Times New Roman"/>
                <w:color w:val="000000"/>
              </w:rPr>
              <w:pPrChange w:id="1675" w:author="Hemstrom, William Beryl [2]" w:date="2023-05-09T13:38:00Z">
                <w:pPr>
                  <w:jc w:val="center"/>
                </w:pPr>
              </w:pPrChange>
            </w:pPr>
          </w:p>
        </w:tc>
        <w:tc>
          <w:tcPr>
            <w:tcW w:w="1443" w:type="dxa"/>
            <w:tcBorders>
              <w:top w:val="nil"/>
              <w:bottom w:val="nil"/>
            </w:tcBorders>
            <w:shd w:val="clear" w:color="auto" w:fill="D9D9D9" w:themeFill="background1" w:themeFillShade="D9"/>
          </w:tcPr>
          <w:p w14:paraId="6D7127E7" w14:textId="759A5908" w:rsidR="00720154" w:rsidDel="009D615F" w:rsidRDefault="00720154" w:rsidP="009D615F">
            <w:pPr>
              <w:spacing w:line="480" w:lineRule="auto"/>
              <w:rPr>
                <w:del w:id="1676" w:author="Hemstrom, William Beryl [2]" w:date="2023-05-09T13:38:00Z"/>
                <w:rFonts w:ascii="Times New Roman" w:hAnsi="Times New Roman" w:cs="Times New Roman"/>
                <w:color w:val="000000"/>
              </w:rPr>
              <w:pPrChange w:id="1677" w:author="Hemstrom, William Beryl [2]" w:date="2023-05-09T13:38:00Z">
                <w:pPr>
                  <w:jc w:val="center"/>
                </w:pPr>
              </w:pPrChange>
            </w:pPr>
            <w:del w:id="1678" w:author="Hemstrom, William Beryl [2]" w:date="2023-05-09T13:38:00Z">
              <w:r w:rsidDel="009D615F">
                <w:rPr>
                  <w:rFonts w:ascii="Times New Roman" w:hAnsi="Times New Roman" w:cs="Times New Roman"/>
                  <w:color w:val="000000"/>
                </w:rPr>
                <w:delText>2</w:delText>
              </w:r>
            </w:del>
          </w:p>
        </w:tc>
        <w:tc>
          <w:tcPr>
            <w:tcW w:w="2666" w:type="dxa"/>
            <w:tcBorders>
              <w:top w:val="nil"/>
              <w:bottom w:val="nil"/>
            </w:tcBorders>
            <w:shd w:val="clear" w:color="auto" w:fill="D9D9D9" w:themeFill="background1" w:themeFillShade="D9"/>
          </w:tcPr>
          <w:p w14:paraId="2914C021" w14:textId="389CCF5B" w:rsidR="00720154" w:rsidDel="009D615F" w:rsidRDefault="00F1246B" w:rsidP="009D615F">
            <w:pPr>
              <w:spacing w:line="480" w:lineRule="auto"/>
              <w:rPr>
                <w:del w:id="1679" w:author="Hemstrom, William Beryl [2]" w:date="2023-05-09T13:38:00Z"/>
                <w:rFonts w:ascii="Times New Roman" w:hAnsi="Times New Roman" w:cs="Times New Roman"/>
                <w:color w:val="000000"/>
              </w:rPr>
              <w:pPrChange w:id="1680" w:author="Hemstrom, William Beryl [2]" w:date="2023-05-09T13:38:00Z">
                <w:pPr>
                  <w:jc w:val="center"/>
                </w:pPr>
              </w:pPrChange>
            </w:pPr>
            <w:del w:id="1681" w:author="Hemstrom, William Beryl [2]" w:date="2023-05-09T13:38:00Z">
              <w:r w:rsidDel="009D615F">
                <w:rPr>
                  <w:rFonts w:ascii="Times New Roman" w:hAnsi="Times New Roman" w:cs="Times New Roman"/>
                  <w:color w:val="000000"/>
                </w:rPr>
                <w:delText>0.3312</w:delText>
              </w:r>
            </w:del>
          </w:p>
        </w:tc>
        <w:tc>
          <w:tcPr>
            <w:tcW w:w="2036" w:type="dxa"/>
            <w:tcBorders>
              <w:top w:val="nil"/>
              <w:bottom w:val="nil"/>
            </w:tcBorders>
            <w:shd w:val="clear" w:color="auto" w:fill="D9D9D9" w:themeFill="background1" w:themeFillShade="D9"/>
          </w:tcPr>
          <w:p w14:paraId="1C1B8B88" w14:textId="08E0567C" w:rsidR="00720154" w:rsidDel="009D615F" w:rsidRDefault="00F1246B" w:rsidP="009D615F">
            <w:pPr>
              <w:spacing w:line="480" w:lineRule="auto"/>
              <w:rPr>
                <w:del w:id="1682" w:author="Hemstrom, William Beryl [2]" w:date="2023-05-09T13:38:00Z"/>
                <w:rFonts w:ascii="Times New Roman" w:hAnsi="Times New Roman" w:cs="Times New Roman"/>
                <w:color w:val="000000"/>
              </w:rPr>
              <w:pPrChange w:id="1683" w:author="Hemstrom, William Beryl [2]" w:date="2023-05-09T13:38:00Z">
                <w:pPr>
                  <w:jc w:val="center"/>
                </w:pPr>
              </w:pPrChange>
            </w:pPr>
            <w:del w:id="1684" w:author="Hemstrom, William Beryl [2]" w:date="2023-05-09T13:38:00Z">
              <w:r w:rsidDel="009D615F">
                <w:rPr>
                  <w:rFonts w:ascii="Times New Roman" w:hAnsi="Times New Roman" w:cs="Times New Roman"/>
                  <w:color w:val="000000"/>
                </w:rPr>
                <w:delText>0.2429</w:delText>
              </w:r>
            </w:del>
          </w:p>
        </w:tc>
        <w:tc>
          <w:tcPr>
            <w:tcW w:w="2308" w:type="dxa"/>
            <w:tcBorders>
              <w:top w:val="nil"/>
              <w:bottom w:val="nil"/>
              <w:right w:val="nil"/>
            </w:tcBorders>
            <w:shd w:val="clear" w:color="auto" w:fill="D9D9D9" w:themeFill="background1" w:themeFillShade="D9"/>
          </w:tcPr>
          <w:p w14:paraId="67C49634" w14:textId="5AA4A1CD" w:rsidR="00720154" w:rsidDel="009D615F" w:rsidRDefault="00F1246B" w:rsidP="009D615F">
            <w:pPr>
              <w:spacing w:line="480" w:lineRule="auto"/>
              <w:rPr>
                <w:del w:id="1685" w:author="Hemstrom, William Beryl [2]" w:date="2023-05-09T13:38:00Z"/>
                <w:rFonts w:ascii="Times New Roman" w:hAnsi="Times New Roman" w:cs="Times New Roman"/>
                <w:color w:val="000000"/>
              </w:rPr>
              <w:pPrChange w:id="1686" w:author="Hemstrom, William Beryl [2]" w:date="2023-05-09T13:38:00Z">
                <w:pPr>
                  <w:jc w:val="center"/>
                </w:pPr>
              </w:pPrChange>
            </w:pPr>
            <w:del w:id="1687" w:author="Hemstrom, William Beryl [2]" w:date="2023-05-09T13:38:00Z">
              <w:r w:rsidDel="009D615F">
                <w:rPr>
                  <w:rFonts w:ascii="Times New Roman" w:hAnsi="Times New Roman" w:cs="Times New Roman"/>
                  <w:color w:val="000000"/>
                </w:rPr>
                <w:delText>0.1736</w:delText>
              </w:r>
            </w:del>
          </w:p>
        </w:tc>
      </w:tr>
      <w:tr w:rsidR="00720154" w:rsidDel="009D615F" w14:paraId="5A1A5E1A" w14:textId="6B316554" w:rsidTr="00192750">
        <w:trPr>
          <w:del w:id="1688" w:author="Hemstrom, William Beryl [2]" w:date="2023-05-09T13:38:00Z"/>
        </w:trPr>
        <w:tc>
          <w:tcPr>
            <w:tcW w:w="1595" w:type="dxa"/>
            <w:vMerge/>
            <w:tcBorders>
              <w:top w:val="nil"/>
              <w:left w:val="nil"/>
              <w:bottom w:val="nil"/>
            </w:tcBorders>
          </w:tcPr>
          <w:p w14:paraId="56117FE6" w14:textId="47A3F721" w:rsidR="00720154" w:rsidDel="009D615F" w:rsidRDefault="00720154" w:rsidP="009D615F">
            <w:pPr>
              <w:spacing w:line="480" w:lineRule="auto"/>
              <w:rPr>
                <w:del w:id="1689" w:author="Hemstrom, William Beryl [2]" w:date="2023-05-09T13:38:00Z"/>
                <w:rFonts w:ascii="Times New Roman" w:hAnsi="Times New Roman" w:cs="Times New Roman"/>
                <w:color w:val="000000"/>
              </w:rPr>
              <w:pPrChange w:id="1690" w:author="Hemstrom, William Beryl [2]" w:date="2023-05-09T13:38:00Z">
                <w:pPr>
                  <w:jc w:val="center"/>
                </w:pPr>
              </w:pPrChange>
            </w:pPr>
          </w:p>
        </w:tc>
        <w:tc>
          <w:tcPr>
            <w:tcW w:w="1443" w:type="dxa"/>
            <w:tcBorders>
              <w:top w:val="nil"/>
              <w:bottom w:val="nil"/>
            </w:tcBorders>
          </w:tcPr>
          <w:p w14:paraId="0A7F55EF" w14:textId="2BE5B8CB" w:rsidR="00720154" w:rsidDel="009D615F" w:rsidRDefault="00720154" w:rsidP="009D615F">
            <w:pPr>
              <w:spacing w:line="480" w:lineRule="auto"/>
              <w:rPr>
                <w:del w:id="1691" w:author="Hemstrom, William Beryl [2]" w:date="2023-05-09T13:38:00Z"/>
                <w:rFonts w:ascii="Times New Roman" w:hAnsi="Times New Roman" w:cs="Times New Roman"/>
                <w:color w:val="000000"/>
              </w:rPr>
              <w:pPrChange w:id="1692" w:author="Hemstrom, William Beryl [2]" w:date="2023-05-09T13:38:00Z">
                <w:pPr>
                  <w:jc w:val="center"/>
                </w:pPr>
              </w:pPrChange>
            </w:pPr>
            <w:del w:id="1693" w:author="Hemstrom, William Beryl [2]" w:date="2023-05-09T13:38:00Z">
              <w:r w:rsidDel="009D615F">
                <w:rPr>
                  <w:rFonts w:ascii="Times New Roman" w:hAnsi="Times New Roman" w:cs="Times New Roman"/>
                  <w:color w:val="000000"/>
                </w:rPr>
                <w:delText>11</w:delText>
              </w:r>
            </w:del>
          </w:p>
        </w:tc>
        <w:tc>
          <w:tcPr>
            <w:tcW w:w="2666" w:type="dxa"/>
            <w:tcBorders>
              <w:top w:val="nil"/>
              <w:bottom w:val="nil"/>
            </w:tcBorders>
          </w:tcPr>
          <w:p w14:paraId="5210654D" w14:textId="39301023" w:rsidR="00720154" w:rsidDel="009D615F" w:rsidRDefault="00F1246B" w:rsidP="009D615F">
            <w:pPr>
              <w:spacing w:line="480" w:lineRule="auto"/>
              <w:rPr>
                <w:del w:id="1694" w:author="Hemstrom, William Beryl [2]" w:date="2023-05-09T13:38:00Z"/>
                <w:rFonts w:ascii="Times New Roman" w:hAnsi="Times New Roman" w:cs="Times New Roman"/>
                <w:color w:val="000000"/>
              </w:rPr>
              <w:pPrChange w:id="1695" w:author="Hemstrom, William Beryl [2]" w:date="2023-05-09T13:38:00Z">
                <w:pPr>
                  <w:jc w:val="center"/>
                </w:pPr>
              </w:pPrChange>
            </w:pPr>
            <w:del w:id="1696" w:author="Hemstrom, William Beryl [2]" w:date="2023-05-09T13:38:00Z">
              <w:r w:rsidDel="009D615F">
                <w:rPr>
                  <w:rFonts w:ascii="Times New Roman" w:hAnsi="Times New Roman" w:cs="Times New Roman"/>
                  <w:color w:val="000000"/>
                </w:rPr>
                <w:delText>0.3087</w:delText>
              </w:r>
            </w:del>
          </w:p>
        </w:tc>
        <w:tc>
          <w:tcPr>
            <w:tcW w:w="2036" w:type="dxa"/>
            <w:tcBorders>
              <w:top w:val="nil"/>
              <w:bottom w:val="nil"/>
            </w:tcBorders>
          </w:tcPr>
          <w:p w14:paraId="5A0B0CA5" w14:textId="72A92311" w:rsidR="00720154" w:rsidDel="009D615F" w:rsidRDefault="00720154" w:rsidP="009D615F">
            <w:pPr>
              <w:spacing w:line="480" w:lineRule="auto"/>
              <w:rPr>
                <w:del w:id="1697" w:author="Hemstrom, William Beryl [2]" w:date="2023-05-09T13:38:00Z"/>
                <w:rFonts w:ascii="Times New Roman" w:hAnsi="Times New Roman" w:cs="Times New Roman"/>
                <w:color w:val="000000"/>
              </w:rPr>
              <w:pPrChange w:id="1698" w:author="Hemstrom, William Beryl [2]" w:date="2023-05-09T13:38:00Z">
                <w:pPr>
                  <w:jc w:val="center"/>
                </w:pPr>
              </w:pPrChange>
            </w:pPr>
            <w:del w:id="1699" w:author="Hemstrom, William Beryl [2]" w:date="2023-05-09T13:38:00Z">
              <w:r w:rsidRPr="00720154" w:rsidDel="009D615F">
                <w:rPr>
                  <w:rFonts w:ascii="Times New Roman" w:hAnsi="Times New Roman" w:cs="Times New Roman"/>
                  <w:color w:val="000000"/>
                </w:rPr>
                <w:delText>0.2140</w:delText>
              </w:r>
            </w:del>
          </w:p>
        </w:tc>
        <w:tc>
          <w:tcPr>
            <w:tcW w:w="2308" w:type="dxa"/>
            <w:tcBorders>
              <w:top w:val="nil"/>
              <w:bottom w:val="nil"/>
              <w:right w:val="nil"/>
            </w:tcBorders>
          </w:tcPr>
          <w:p w14:paraId="74F0EF54" w14:textId="3E41539C" w:rsidR="00720154" w:rsidDel="009D615F" w:rsidRDefault="00F1246B" w:rsidP="009D615F">
            <w:pPr>
              <w:spacing w:line="480" w:lineRule="auto"/>
              <w:rPr>
                <w:del w:id="1700" w:author="Hemstrom, William Beryl [2]" w:date="2023-05-09T13:38:00Z"/>
                <w:rFonts w:ascii="Times New Roman" w:hAnsi="Times New Roman" w:cs="Times New Roman"/>
                <w:color w:val="000000"/>
              </w:rPr>
              <w:pPrChange w:id="1701" w:author="Hemstrom, William Beryl [2]" w:date="2023-05-09T13:38:00Z">
                <w:pPr>
                  <w:jc w:val="center"/>
                </w:pPr>
              </w:pPrChange>
            </w:pPr>
            <w:del w:id="1702" w:author="Hemstrom, William Beryl [2]" w:date="2023-05-09T13:38:00Z">
              <w:r w:rsidDel="009D615F">
                <w:rPr>
                  <w:rFonts w:ascii="Times New Roman" w:hAnsi="Times New Roman" w:cs="Times New Roman"/>
                  <w:color w:val="000000"/>
                </w:rPr>
                <w:delText>0.1875</w:delText>
              </w:r>
            </w:del>
          </w:p>
        </w:tc>
      </w:tr>
      <w:tr w:rsidR="00720154" w:rsidDel="009D615F" w14:paraId="6A9871D9" w14:textId="3314F26B" w:rsidTr="00192750">
        <w:trPr>
          <w:del w:id="1703" w:author="Hemstrom, William Beryl [2]" w:date="2023-05-09T13:38:00Z"/>
        </w:trPr>
        <w:tc>
          <w:tcPr>
            <w:tcW w:w="1595" w:type="dxa"/>
            <w:vMerge/>
            <w:tcBorders>
              <w:top w:val="nil"/>
              <w:left w:val="nil"/>
              <w:bottom w:val="nil"/>
            </w:tcBorders>
          </w:tcPr>
          <w:p w14:paraId="41F74B2C" w14:textId="610949AA" w:rsidR="00720154" w:rsidDel="009D615F" w:rsidRDefault="00720154" w:rsidP="009D615F">
            <w:pPr>
              <w:spacing w:line="480" w:lineRule="auto"/>
              <w:rPr>
                <w:del w:id="1704" w:author="Hemstrom, William Beryl [2]" w:date="2023-05-09T13:38:00Z"/>
                <w:rFonts w:ascii="Times New Roman" w:hAnsi="Times New Roman" w:cs="Times New Roman"/>
                <w:color w:val="000000"/>
              </w:rPr>
              <w:pPrChange w:id="1705" w:author="Hemstrom, William Beryl [2]" w:date="2023-05-09T13:38:00Z">
                <w:pPr>
                  <w:jc w:val="center"/>
                </w:pPr>
              </w:pPrChange>
            </w:pPr>
          </w:p>
        </w:tc>
        <w:tc>
          <w:tcPr>
            <w:tcW w:w="1443" w:type="dxa"/>
            <w:tcBorders>
              <w:top w:val="nil"/>
              <w:bottom w:val="nil"/>
            </w:tcBorders>
            <w:shd w:val="clear" w:color="auto" w:fill="D9D9D9" w:themeFill="background1" w:themeFillShade="D9"/>
          </w:tcPr>
          <w:p w14:paraId="4098FD90" w14:textId="2D82555F" w:rsidR="00720154" w:rsidDel="009D615F" w:rsidRDefault="00720154" w:rsidP="009D615F">
            <w:pPr>
              <w:spacing w:line="480" w:lineRule="auto"/>
              <w:rPr>
                <w:del w:id="1706" w:author="Hemstrom, William Beryl [2]" w:date="2023-05-09T13:38:00Z"/>
                <w:rFonts w:ascii="Times New Roman" w:hAnsi="Times New Roman" w:cs="Times New Roman"/>
                <w:color w:val="000000"/>
              </w:rPr>
              <w:pPrChange w:id="1707" w:author="Hemstrom, William Beryl [2]" w:date="2023-05-09T13:38:00Z">
                <w:pPr>
                  <w:jc w:val="center"/>
                </w:pPr>
              </w:pPrChange>
            </w:pPr>
            <w:del w:id="1708" w:author="Hemstrom, William Beryl [2]" w:date="2023-05-09T13:38:00Z">
              <w:r w:rsidDel="009D615F">
                <w:rPr>
                  <w:rFonts w:ascii="Times New Roman" w:hAnsi="Times New Roman" w:cs="Times New Roman"/>
                  <w:color w:val="000000"/>
                </w:rPr>
                <w:delText>12</w:delText>
              </w:r>
            </w:del>
          </w:p>
        </w:tc>
        <w:tc>
          <w:tcPr>
            <w:tcW w:w="2666" w:type="dxa"/>
            <w:tcBorders>
              <w:top w:val="nil"/>
              <w:bottom w:val="nil"/>
            </w:tcBorders>
            <w:shd w:val="clear" w:color="auto" w:fill="D9D9D9" w:themeFill="background1" w:themeFillShade="D9"/>
          </w:tcPr>
          <w:p w14:paraId="4844494A" w14:textId="576513B6" w:rsidR="00720154" w:rsidDel="009D615F" w:rsidRDefault="00F1246B" w:rsidP="009D615F">
            <w:pPr>
              <w:spacing w:line="480" w:lineRule="auto"/>
              <w:rPr>
                <w:del w:id="1709" w:author="Hemstrom, William Beryl [2]" w:date="2023-05-09T13:38:00Z"/>
                <w:rFonts w:ascii="Times New Roman" w:hAnsi="Times New Roman" w:cs="Times New Roman"/>
                <w:color w:val="000000"/>
              </w:rPr>
              <w:pPrChange w:id="1710" w:author="Hemstrom, William Beryl [2]" w:date="2023-05-09T13:38:00Z">
                <w:pPr>
                  <w:jc w:val="center"/>
                </w:pPr>
              </w:pPrChange>
            </w:pPr>
            <w:del w:id="1711" w:author="Hemstrom, William Beryl [2]" w:date="2023-05-09T13:38:00Z">
              <w:r w:rsidDel="009D615F">
                <w:rPr>
                  <w:rFonts w:ascii="Times New Roman" w:hAnsi="Times New Roman" w:cs="Times New Roman"/>
                  <w:color w:val="000000"/>
                </w:rPr>
                <w:delText>0.1240</w:delText>
              </w:r>
            </w:del>
          </w:p>
        </w:tc>
        <w:tc>
          <w:tcPr>
            <w:tcW w:w="2036" w:type="dxa"/>
            <w:tcBorders>
              <w:top w:val="nil"/>
              <w:bottom w:val="nil"/>
            </w:tcBorders>
            <w:shd w:val="clear" w:color="auto" w:fill="D9D9D9" w:themeFill="background1" w:themeFillShade="D9"/>
          </w:tcPr>
          <w:p w14:paraId="7EBC7CC3" w14:textId="5B200FE0" w:rsidR="00720154" w:rsidDel="009D615F" w:rsidRDefault="00F1246B" w:rsidP="009D615F">
            <w:pPr>
              <w:spacing w:line="480" w:lineRule="auto"/>
              <w:rPr>
                <w:del w:id="1712" w:author="Hemstrom, William Beryl [2]" w:date="2023-05-09T13:38:00Z"/>
                <w:rFonts w:ascii="Times New Roman" w:hAnsi="Times New Roman" w:cs="Times New Roman"/>
                <w:color w:val="000000"/>
              </w:rPr>
              <w:pPrChange w:id="1713" w:author="Hemstrom, William Beryl [2]" w:date="2023-05-09T13:38:00Z">
                <w:pPr>
                  <w:jc w:val="center"/>
                </w:pPr>
              </w:pPrChange>
            </w:pPr>
            <w:del w:id="1714" w:author="Hemstrom, William Beryl [2]" w:date="2023-05-09T13:38:00Z">
              <w:r w:rsidDel="009D615F">
                <w:rPr>
                  <w:rFonts w:ascii="Times New Roman" w:hAnsi="Times New Roman" w:cs="Times New Roman"/>
                  <w:color w:val="000000"/>
                </w:rPr>
                <w:delText>0.1043</w:delText>
              </w:r>
            </w:del>
          </w:p>
        </w:tc>
        <w:tc>
          <w:tcPr>
            <w:tcW w:w="2308" w:type="dxa"/>
            <w:tcBorders>
              <w:top w:val="nil"/>
              <w:bottom w:val="nil"/>
              <w:right w:val="nil"/>
            </w:tcBorders>
            <w:shd w:val="clear" w:color="auto" w:fill="D9D9D9" w:themeFill="background1" w:themeFillShade="D9"/>
          </w:tcPr>
          <w:p w14:paraId="200B3FB9" w14:textId="4B73C337" w:rsidR="00720154" w:rsidDel="009D615F" w:rsidRDefault="00F1246B" w:rsidP="009D615F">
            <w:pPr>
              <w:spacing w:line="480" w:lineRule="auto"/>
              <w:rPr>
                <w:del w:id="1715" w:author="Hemstrom, William Beryl [2]" w:date="2023-05-09T13:38:00Z"/>
                <w:rFonts w:ascii="Times New Roman" w:hAnsi="Times New Roman" w:cs="Times New Roman"/>
                <w:color w:val="000000"/>
              </w:rPr>
              <w:pPrChange w:id="1716" w:author="Hemstrom, William Beryl [2]" w:date="2023-05-09T13:38:00Z">
                <w:pPr>
                  <w:jc w:val="center"/>
                </w:pPr>
              </w:pPrChange>
            </w:pPr>
            <w:del w:id="1717" w:author="Hemstrom, William Beryl [2]" w:date="2023-05-09T13:38:00Z">
              <w:r w:rsidDel="009D615F">
                <w:rPr>
                  <w:rFonts w:ascii="Times New Roman" w:hAnsi="Times New Roman" w:cs="Times New Roman"/>
                  <w:color w:val="000000"/>
                </w:rPr>
                <w:delText>0.0951</w:delText>
              </w:r>
            </w:del>
          </w:p>
        </w:tc>
      </w:tr>
      <w:tr w:rsidR="00720154" w:rsidDel="009D615F" w14:paraId="6341D53E" w14:textId="42425F8A" w:rsidTr="00192750">
        <w:trPr>
          <w:trHeight w:val="243"/>
          <w:del w:id="1718" w:author="Hemstrom, William Beryl [2]" w:date="2023-05-09T13:38:00Z"/>
        </w:trPr>
        <w:tc>
          <w:tcPr>
            <w:tcW w:w="1595" w:type="dxa"/>
            <w:vMerge/>
            <w:tcBorders>
              <w:top w:val="nil"/>
              <w:left w:val="nil"/>
              <w:bottom w:val="single" w:sz="4" w:space="0" w:color="auto"/>
            </w:tcBorders>
          </w:tcPr>
          <w:p w14:paraId="26B95E42" w14:textId="45A4B9C1" w:rsidR="00720154" w:rsidDel="009D615F" w:rsidRDefault="00720154" w:rsidP="009D615F">
            <w:pPr>
              <w:spacing w:line="480" w:lineRule="auto"/>
              <w:rPr>
                <w:del w:id="1719" w:author="Hemstrom, William Beryl [2]" w:date="2023-05-09T13:38:00Z"/>
                <w:rFonts w:ascii="Times New Roman" w:hAnsi="Times New Roman" w:cs="Times New Roman"/>
                <w:color w:val="000000"/>
              </w:rPr>
              <w:pPrChange w:id="1720" w:author="Hemstrom, William Beryl [2]" w:date="2023-05-09T13:38:00Z">
                <w:pPr>
                  <w:jc w:val="center"/>
                </w:pPr>
              </w:pPrChange>
            </w:pPr>
          </w:p>
        </w:tc>
        <w:tc>
          <w:tcPr>
            <w:tcW w:w="1443" w:type="dxa"/>
            <w:tcBorders>
              <w:top w:val="nil"/>
              <w:bottom w:val="single" w:sz="4" w:space="0" w:color="auto"/>
            </w:tcBorders>
          </w:tcPr>
          <w:p w14:paraId="75548345" w14:textId="7D8EFF6E" w:rsidR="00720154" w:rsidDel="009D615F" w:rsidRDefault="00720154" w:rsidP="009D615F">
            <w:pPr>
              <w:spacing w:line="480" w:lineRule="auto"/>
              <w:rPr>
                <w:del w:id="1721" w:author="Hemstrom, William Beryl [2]" w:date="2023-05-09T13:38:00Z"/>
                <w:rFonts w:ascii="Times New Roman" w:hAnsi="Times New Roman" w:cs="Times New Roman"/>
                <w:color w:val="000000"/>
              </w:rPr>
              <w:pPrChange w:id="1722" w:author="Hemstrom, William Beryl [2]" w:date="2023-05-09T13:38:00Z">
                <w:pPr>
                  <w:jc w:val="center"/>
                </w:pPr>
              </w:pPrChange>
            </w:pPr>
            <w:del w:id="1723" w:author="Hemstrom, William Beryl [2]" w:date="2023-05-09T13:38:00Z">
              <w:r w:rsidDel="009D615F">
                <w:rPr>
                  <w:rFonts w:ascii="Times New Roman" w:hAnsi="Times New Roman" w:cs="Times New Roman"/>
                  <w:color w:val="000000"/>
                </w:rPr>
                <w:delText>13</w:delText>
              </w:r>
            </w:del>
          </w:p>
        </w:tc>
        <w:tc>
          <w:tcPr>
            <w:tcW w:w="2666" w:type="dxa"/>
            <w:tcBorders>
              <w:top w:val="nil"/>
              <w:bottom w:val="single" w:sz="4" w:space="0" w:color="auto"/>
            </w:tcBorders>
          </w:tcPr>
          <w:p w14:paraId="463CEE6B" w14:textId="3F07D101" w:rsidR="00720154" w:rsidDel="009D615F" w:rsidRDefault="00F1246B" w:rsidP="009D615F">
            <w:pPr>
              <w:spacing w:line="480" w:lineRule="auto"/>
              <w:rPr>
                <w:del w:id="1724" w:author="Hemstrom, William Beryl [2]" w:date="2023-05-09T13:38:00Z"/>
                <w:rFonts w:ascii="Times New Roman" w:hAnsi="Times New Roman" w:cs="Times New Roman"/>
                <w:color w:val="000000"/>
              </w:rPr>
              <w:pPrChange w:id="1725" w:author="Hemstrom, William Beryl [2]" w:date="2023-05-09T13:38:00Z">
                <w:pPr>
                  <w:jc w:val="center"/>
                </w:pPr>
              </w:pPrChange>
            </w:pPr>
            <w:del w:id="1726" w:author="Hemstrom, William Beryl [2]" w:date="2023-05-09T13:38:00Z">
              <w:r w:rsidDel="009D615F">
                <w:rPr>
                  <w:rFonts w:ascii="Times New Roman" w:hAnsi="Times New Roman" w:cs="Times New Roman"/>
                  <w:color w:val="000000"/>
                </w:rPr>
                <w:delText>0.2576</w:delText>
              </w:r>
            </w:del>
          </w:p>
        </w:tc>
        <w:tc>
          <w:tcPr>
            <w:tcW w:w="2036" w:type="dxa"/>
            <w:tcBorders>
              <w:top w:val="nil"/>
              <w:bottom w:val="single" w:sz="4" w:space="0" w:color="auto"/>
            </w:tcBorders>
          </w:tcPr>
          <w:p w14:paraId="2A935E8E" w14:textId="0C9448B5" w:rsidR="00720154" w:rsidDel="009D615F" w:rsidRDefault="00F1246B" w:rsidP="009D615F">
            <w:pPr>
              <w:spacing w:line="480" w:lineRule="auto"/>
              <w:rPr>
                <w:del w:id="1727" w:author="Hemstrom, William Beryl [2]" w:date="2023-05-09T13:38:00Z"/>
                <w:rFonts w:ascii="Times New Roman" w:hAnsi="Times New Roman" w:cs="Times New Roman"/>
                <w:color w:val="000000"/>
              </w:rPr>
              <w:pPrChange w:id="1728" w:author="Hemstrom, William Beryl [2]" w:date="2023-05-09T13:38:00Z">
                <w:pPr>
                  <w:jc w:val="center"/>
                </w:pPr>
              </w:pPrChange>
            </w:pPr>
            <w:del w:id="1729" w:author="Hemstrom, William Beryl [2]" w:date="2023-05-09T13:38:00Z">
              <w:r w:rsidDel="009D615F">
                <w:rPr>
                  <w:rFonts w:ascii="Times New Roman" w:hAnsi="Times New Roman" w:cs="Times New Roman"/>
                  <w:color w:val="000000"/>
                </w:rPr>
                <w:delText>0.1818</w:delText>
              </w:r>
            </w:del>
          </w:p>
        </w:tc>
        <w:tc>
          <w:tcPr>
            <w:tcW w:w="2308" w:type="dxa"/>
            <w:tcBorders>
              <w:top w:val="nil"/>
              <w:bottom w:val="single" w:sz="4" w:space="0" w:color="auto"/>
              <w:right w:val="nil"/>
            </w:tcBorders>
          </w:tcPr>
          <w:p w14:paraId="729F45B3" w14:textId="72CD1F9B" w:rsidR="00720154" w:rsidDel="009D615F" w:rsidRDefault="00F1246B" w:rsidP="009D615F">
            <w:pPr>
              <w:spacing w:line="480" w:lineRule="auto"/>
              <w:rPr>
                <w:del w:id="1730" w:author="Hemstrom, William Beryl [2]" w:date="2023-05-09T13:38:00Z"/>
                <w:rFonts w:ascii="Times New Roman" w:hAnsi="Times New Roman" w:cs="Times New Roman"/>
                <w:color w:val="000000"/>
              </w:rPr>
              <w:pPrChange w:id="1731" w:author="Hemstrom, William Beryl [2]" w:date="2023-05-09T13:38:00Z">
                <w:pPr>
                  <w:jc w:val="center"/>
                </w:pPr>
              </w:pPrChange>
            </w:pPr>
            <w:del w:id="1732" w:author="Hemstrom, William Beryl [2]" w:date="2023-05-09T13:38:00Z">
              <w:r w:rsidDel="009D615F">
                <w:rPr>
                  <w:rFonts w:ascii="Times New Roman" w:hAnsi="Times New Roman" w:cs="Times New Roman"/>
                  <w:color w:val="000000"/>
                </w:rPr>
                <w:delText>0.1548</w:delText>
              </w:r>
            </w:del>
          </w:p>
        </w:tc>
      </w:tr>
      <w:tr w:rsidR="00720154" w:rsidDel="009D615F" w14:paraId="135AF9A4" w14:textId="532FB85F" w:rsidTr="00192750">
        <w:trPr>
          <w:del w:id="1733" w:author="Hemstrom, William Beryl [2]" w:date="2023-05-09T13:38:00Z"/>
        </w:trPr>
        <w:tc>
          <w:tcPr>
            <w:tcW w:w="1595" w:type="dxa"/>
            <w:vMerge w:val="restart"/>
            <w:tcBorders>
              <w:top w:val="single" w:sz="4" w:space="0" w:color="auto"/>
              <w:left w:val="nil"/>
              <w:bottom w:val="nil"/>
            </w:tcBorders>
            <w:vAlign w:val="center"/>
          </w:tcPr>
          <w:p w14:paraId="323A8AF7" w14:textId="586D3B55" w:rsidR="00720154" w:rsidDel="009D615F" w:rsidRDefault="00720154" w:rsidP="009D615F">
            <w:pPr>
              <w:spacing w:line="480" w:lineRule="auto"/>
              <w:rPr>
                <w:del w:id="1734" w:author="Hemstrom, William Beryl [2]" w:date="2023-05-09T13:38:00Z"/>
                <w:rFonts w:ascii="Times New Roman" w:hAnsi="Times New Roman" w:cs="Times New Roman"/>
                <w:color w:val="000000"/>
              </w:rPr>
              <w:pPrChange w:id="1735" w:author="Hemstrom, William Beryl [2]" w:date="2023-05-09T13:38:00Z">
                <w:pPr>
                  <w:jc w:val="center"/>
                </w:pPr>
              </w:pPrChange>
            </w:pPr>
            <w:del w:id="1736" w:author="Hemstrom, William Beryl [2]" w:date="2023-05-09T13:38:00Z">
              <w:r w:rsidDel="009D615F">
                <w:rPr>
                  <w:rFonts w:ascii="Times New Roman" w:hAnsi="Times New Roman" w:cs="Times New Roman"/>
                  <w:color w:val="000000"/>
                </w:rPr>
                <w:delText>Six Rivers</w:delText>
              </w:r>
            </w:del>
          </w:p>
        </w:tc>
        <w:tc>
          <w:tcPr>
            <w:tcW w:w="1443" w:type="dxa"/>
            <w:tcBorders>
              <w:top w:val="single" w:sz="4" w:space="0" w:color="auto"/>
              <w:bottom w:val="nil"/>
            </w:tcBorders>
            <w:shd w:val="clear" w:color="auto" w:fill="D9D9D9" w:themeFill="background1" w:themeFillShade="D9"/>
          </w:tcPr>
          <w:p w14:paraId="6F9E970B" w14:textId="5AF84840" w:rsidR="00720154" w:rsidDel="009D615F" w:rsidRDefault="00720154" w:rsidP="009D615F">
            <w:pPr>
              <w:spacing w:line="480" w:lineRule="auto"/>
              <w:rPr>
                <w:del w:id="1737" w:author="Hemstrom, William Beryl [2]" w:date="2023-05-09T13:38:00Z"/>
                <w:rFonts w:ascii="Times New Roman" w:hAnsi="Times New Roman" w:cs="Times New Roman"/>
                <w:color w:val="000000"/>
              </w:rPr>
              <w:pPrChange w:id="1738" w:author="Hemstrom, William Beryl [2]" w:date="2023-05-09T13:38:00Z">
                <w:pPr>
                  <w:jc w:val="center"/>
                </w:pPr>
              </w:pPrChange>
            </w:pPr>
            <w:del w:id="1739" w:author="Hemstrom, William Beryl [2]" w:date="2023-05-09T13:38:00Z">
              <w:r w:rsidDel="009D615F">
                <w:rPr>
                  <w:rFonts w:ascii="Times New Roman" w:hAnsi="Times New Roman" w:cs="Times New Roman"/>
                  <w:color w:val="000000"/>
                </w:rPr>
                <w:delText>3</w:delText>
              </w:r>
            </w:del>
          </w:p>
        </w:tc>
        <w:tc>
          <w:tcPr>
            <w:tcW w:w="2666" w:type="dxa"/>
            <w:tcBorders>
              <w:top w:val="single" w:sz="4" w:space="0" w:color="auto"/>
              <w:bottom w:val="nil"/>
            </w:tcBorders>
            <w:shd w:val="clear" w:color="auto" w:fill="D9D9D9" w:themeFill="background1" w:themeFillShade="D9"/>
          </w:tcPr>
          <w:p w14:paraId="321573F0" w14:textId="3B54BF2A" w:rsidR="00720154" w:rsidDel="009D615F" w:rsidRDefault="00720154" w:rsidP="009D615F">
            <w:pPr>
              <w:spacing w:line="480" w:lineRule="auto"/>
              <w:rPr>
                <w:del w:id="1740" w:author="Hemstrom, William Beryl [2]" w:date="2023-05-09T13:38:00Z"/>
                <w:rFonts w:ascii="Times New Roman" w:hAnsi="Times New Roman" w:cs="Times New Roman"/>
                <w:color w:val="000000"/>
              </w:rPr>
              <w:pPrChange w:id="1741" w:author="Hemstrom, William Beryl [2]" w:date="2023-05-09T13:38:00Z">
                <w:pPr>
                  <w:jc w:val="center"/>
                </w:pPr>
              </w:pPrChange>
            </w:pPr>
            <w:del w:id="1742" w:author="Hemstrom, William Beryl [2]" w:date="2023-05-09T13:38:00Z">
              <w:r w:rsidRPr="00720154" w:rsidDel="009D615F">
                <w:rPr>
                  <w:rFonts w:ascii="Times New Roman" w:hAnsi="Times New Roman" w:cs="Times New Roman"/>
                  <w:color w:val="000000"/>
                </w:rPr>
                <w:delText>0.2220</w:delText>
              </w:r>
            </w:del>
          </w:p>
        </w:tc>
        <w:tc>
          <w:tcPr>
            <w:tcW w:w="2036" w:type="dxa"/>
            <w:tcBorders>
              <w:top w:val="single" w:sz="4" w:space="0" w:color="auto"/>
              <w:bottom w:val="nil"/>
            </w:tcBorders>
            <w:shd w:val="clear" w:color="auto" w:fill="D9D9D9" w:themeFill="background1" w:themeFillShade="D9"/>
          </w:tcPr>
          <w:p w14:paraId="7C0D8A3D" w14:textId="6D35F09A" w:rsidR="00720154" w:rsidDel="009D615F" w:rsidRDefault="00F1246B" w:rsidP="009D615F">
            <w:pPr>
              <w:spacing w:line="480" w:lineRule="auto"/>
              <w:rPr>
                <w:del w:id="1743" w:author="Hemstrom, William Beryl [2]" w:date="2023-05-09T13:38:00Z"/>
                <w:rFonts w:ascii="Times New Roman" w:hAnsi="Times New Roman" w:cs="Times New Roman"/>
                <w:color w:val="000000"/>
              </w:rPr>
              <w:pPrChange w:id="1744" w:author="Hemstrom, William Beryl [2]" w:date="2023-05-09T13:38:00Z">
                <w:pPr>
                  <w:jc w:val="center"/>
                </w:pPr>
              </w:pPrChange>
            </w:pPr>
            <w:del w:id="1745" w:author="Hemstrom, William Beryl [2]" w:date="2023-05-09T13:38:00Z">
              <w:r w:rsidDel="009D615F">
                <w:rPr>
                  <w:rFonts w:ascii="Times New Roman" w:hAnsi="Times New Roman" w:cs="Times New Roman"/>
                  <w:color w:val="000000"/>
                </w:rPr>
                <w:delText>0.1783</w:delText>
              </w:r>
            </w:del>
          </w:p>
        </w:tc>
        <w:tc>
          <w:tcPr>
            <w:tcW w:w="2308" w:type="dxa"/>
            <w:tcBorders>
              <w:top w:val="single" w:sz="4" w:space="0" w:color="auto"/>
              <w:bottom w:val="nil"/>
              <w:right w:val="nil"/>
            </w:tcBorders>
            <w:shd w:val="clear" w:color="auto" w:fill="D9D9D9" w:themeFill="background1" w:themeFillShade="D9"/>
          </w:tcPr>
          <w:p w14:paraId="2E7D2E03" w14:textId="73E5D52B" w:rsidR="00720154" w:rsidDel="009D615F" w:rsidRDefault="00F1246B" w:rsidP="009D615F">
            <w:pPr>
              <w:spacing w:line="480" w:lineRule="auto"/>
              <w:rPr>
                <w:del w:id="1746" w:author="Hemstrom, William Beryl [2]" w:date="2023-05-09T13:38:00Z"/>
                <w:rFonts w:ascii="Times New Roman" w:hAnsi="Times New Roman" w:cs="Times New Roman"/>
                <w:color w:val="000000"/>
              </w:rPr>
              <w:pPrChange w:id="1747" w:author="Hemstrom, William Beryl [2]" w:date="2023-05-09T13:38:00Z">
                <w:pPr>
                  <w:jc w:val="center"/>
                </w:pPr>
              </w:pPrChange>
            </w:pPr>
            <w:del w:id="1748" w:author="Hemstrom, William Beryl [2]" w:date="2023-05-09T13:38:00Z">
              <w:r w:rsidDel="009D615F">
                <w:rPr>
                  <w:rFonts w:ascii="Times New Roman" w:hAnsi="Times New Roman" w:cs="Times New Roman"/>
                  <w:color w:val="000000"/>
                </w:rPr>
                <w:delText>0.1566</w:delText>
              </w:r>
            </w:del>
          </w:p>
        </w:tc>
      </w:tr>
      <w:tr w:rsidR="00720154" w:rsidDel="009D615F" w14:paraId="79000AF0" w14:textId="1C90EA3D" w:rsidTr="00192750">
        <w:trPr>
          <w:del w:id="1749" w:author="Hemstrom, William Beryl [2]" w:date="2023-05-09T13:38:00Z"/>
        </w:trPr>
        <w:tc>
          <w:tcPr>
            <w:tcW w:w="1595" w:type="dxa"/>
            <w:vMerge/>
            <w:tcBorders>
              <w:top w:val="nil"/>
              <w:left w:val="nil"/>
              <w:bottom w:val="nil"/>
            </w:tcBorders>
          </w:tcPr>
          <w:p w14:paraId="01D7CADA" w14:textId="68C10820" w:rsidR="00720154" w:rsidDel="009D615F" w:rsidRDefault="00720154" w:rsidP="009D615F">
            <w:pPr>
              <w:spacing w:line="480" w:lineRule="auto"/>
              <w:rPr>
                <w:del w:id="1750" w:author="Hemstrom, William Beryl [2]" w:date="2023-05-09T13:38:00Z"/>
                <w:rFonts w:ascii="Times New Roman" w:hAnsi="Times New Roman" w:cs="Times New Roman"/>
                <w:color w:val="000000"/>
              </w:rPr>
              <w:pPrChange w:id="1751" w:author="Hemstrom, William Beryl [2]" w:date="2023-05-09T13:38:00Z">
                <w:pPr>
                  <w:jc w:val="center"/>
                </w:pPr>
              </w:pPrChange>
            </w:pPr>
          </w:p>
        </w:tc>
        <w:tc>
          <w:tcPr>
            <w:tcW w:w="1443" w:type="dxa"/>
            <w:tcBorders>
              <w:top w:val="nil"/>
              <w:bottom w:val="nil"/>
            </w:tcBorders>
          </w:tcPr>
          <w:p w14:paraId="2427C62C" w14:textId="4B0C6DED" w:rsidR="00720154" w:rsidDel="009D615F" w:rsidRDefault="00720154" w:rsidP="009D615F">
            <w:pPr>
              <w:spacing w:line="480" w:lineRule="auto"/>
              <w:rPr>
                <w:del w:id="1752" w:author="Hemstrom, William Beryl [2]" w:date="2023-05-09T13:38:00Z"/>
                <w:rFonts w:ascii="Times New Roman" w:hAnsi="Times New Roman" w:cs="Times New Roman"/>
                <w:color w:val="000000"/>
              </w:rPr>
              <w:pPrChange w:id="1753" w:author="Hemstrom, William Beryl [2]" w:date="2023-05-09T13:38:00Z">
                <w:pPr>
                  <w:jc w:val="center"/>
                </w:pPr>
              </w:pPrChange>
            </w:pPr>
            <w:del w:id="1754" w:author="Hemstrom, William Beryl [2]" w:date="2023-05-09T13:38:00Z">
              <w:r w:rsidDel="009D615F">
                <w:rPr>
                  <w:rFonts w:ascii="Times New Roman" w:hAnsi="Times New Roman" w:cs="Times New Roman"/>
                  <w:color w:val="000000"/>
                </w:rPr>
                <w:delText>4</w:delText>
              </w:r>
            </w:del>
          </w:p>
        </w:tc>
        <w:tc>
          <w:tcPr>
            <w:tcW w:w="2666" w:type="dxa"/>
            <w:tcBorders>
              <w:top w:val="nil"/>
              <w:bottom w:val="nil"/>
            </w:tcBorders>
          </w:tcPr>
          <w:p w14:paraId="24EA454D" w14:textId="161E831D" w:rsidR="00720154" w:rsidDel="009D615F" w:rsidRDefault="00F1246B" w:rsidP="009D615F">
            <w:pPr>
              <w:spacing w:line="480" w:lineRule="auto"/>
              <w:rPr>
                <w:del w:id="1755" w:author="Hemstrom, William Beryl [2]" w:date="2023-05-09T13:38:00Z"/>
                <w:rFonts w:ascii="Times New Roman" w:hAnsi="Times New Roman" w:cs="Times New Roman"/>
                <w:color w:val="000000"/>
              </w:rPr>
              <w:pPrChange w:id="1756" w:author="Hemstrom, William Beryl [2]" w:date="2023-05-09T13:38:00Z">
                <w:pPr>
                  <w:jc w:val="center"/>
                </w:pPr>
              </w:pPrChange>
            </w:pPr>
            <w:del w:id="1757" w:author="Hemstrom, William Beryl [2]" w:date="2023-05-09T13:38:00Z">
              <w:r w:rsidDel="009D615F">
                <w:rPr>
                  <w:rFonts w:ascii="Times New Roman" w:hAnsi="Times New Roman" w:cs="Times New Roman"/>
                  <w:color w:val="000000"/>
                </w:rPr>
                <w:delText>0.2801</w:delText>
              </w:r>
            </w:del>
          </w:p>
        </w:tc>
        <w:tc>
          <w:tcPr>
            <w:tcW w:w="2036" w:type="dxa"/>
            <w:tcBorders>
              <w:top w:val="nil"/>
              <w:bottom w:val="nil"/>
            </w:tcBorders>
          </w:tcPr>
          <w:p w14:paraId="4A71611B" w14:textId="18F7A42C" w:rsidR="00720154" w:rsidDel="009D615F" w:rsidRDefault="00F1246B" w:rsidP="009D615F">
            <w:pPr>
              <w:spacing w:line="480" w:lineRule="auto"/>
              <w:rPr>
                <w:del w:id="1758" w:author="Hemstrom, William Beryl [2]" w:date="2023-05-09T13:38:00Z"/>
                <w:rFonts w:ascii="Times New Roman" w:hAnsi="Times New Roman" w:cs="Times New Roman"/>
                <w:color w:val="000000"/>
              </w:rPr>
              <w:pPrChange w:id="1759" w:author="Hemstrom, William Beryl [2]" w:date="2023-05-09T13:38:00Z">
                <w:pPr>
                  <w:jc w:val="center"/>
                </w:pPr>
              </w:pPrChange>
            </w:pPr>
            <w:del w:id="1760" w:author="Hemstrom, William Beryl [2]" w:date="2023-05-09T13:38:00Z">
              <w:r w:rsidDel="009D615F">
                <w:rPr>
                  <w:rFonts w:ascii="Times New Roman" w:hAnsi="Times New Roman" w:cs="Times New Roman"/>
                  <w:color w:val="000000"/>
                </w:rPr>
                <w:delText>0.2091</w:delText>
              </w:r>
            </w:del>
          </w:p>
        </w:tc>
        <w:tc>
          <w:tcPr>
            <w:tcW w:w="2308" w:type="dxa"/>
            <w:tcBorders>
              <w:top w:val="nil"/>
              <w:bottom w:val="nil"/>
              <w:right w:val="nil"/>
            </w:tcBorders>
          </w:tcPr>
          <w:p w14:paraId="7AA7233E" w14:textId="189B657B" w:rsidR="00720154" w:rsidDel="009D615F" w:rsidRDefault="00F1246B" w:rsidP="009D615F">
            <w:pPr>
              <w:spacing w:line="480" w:lineRule="auto"/>
              <w:rPr>
                <w:del w:id="1761" w:author="Hemstrom, William Beryl [2]" w:date="2023-05-09T13:38:00Z"/>
                <w:rFonts w:ascii="Times New Roman" w:hAnsi="Times New Roman" w:cs="Times New Roman"/>
                <w:color w:val="000000"/>
              </w:rPr>
              <w:pPrChange w:id="1762" w:author="Hemstrom, William Beryl [2]" w:date="2023-05-09T13:38:00Z">
                <w:pPr>
                  <w:jc w:val="center"/>
                </w:pPr>
              </w:pPrChange>
            </w:pPr>
            <w:del w:id="1763" w:author="Hemstrom, William Beryl [2]" w:date="2023-05-09T13:38:00Z">
              <w:r w:rsidDel="009D615F">
                <w:rPr>
                  <w:rFonts w:ascii="Times New Roman" w:hAnsi="Times New Roman" w:cs="Times New Roman"/>
                  <w:color w:val="000000"/>
                </w:rPr>
                <w:delText>0.1543</w:delText>
              </w:r>
            </w:del>
          </w:p>
        </w:tc>
      </w:tr>
      <w:tr w:rsidR="00720154" w:rsidDel="009D615F" w14:paraId="23BE4AA3" w14:textId="252CC2B8" w:rsidTr="00192750">
        <w:trPr>
          <w:del w:id="1764" w:author="Hemstrom, William Beryl [2]" w:date="2023-05-09T13:38:00Z"/>
        </w:trPr>
        <w:tc>
          <w:tcPr>
            <w:tcW w:w="1595" w:type="dxa"/>
            <w:vMerge/>
            <w:tcBorders>
              <w:top w:val="nil"/>
              <w:left w:val="nil"/>
              <w:bottom w:val="nil"/>
            </w:tcBorders>
          </w:tcPr>
          <w:p w14:paraId="2EF19A7D" w14:textId="7E76F5BB" w:rsidR="00720154" w:rsidDel="009D615F" w:rsidRDefault="00720154" w:rsidP="009D615F">
            <w:pPr>
              <w:spacing w:line="480" w:lineRule="auto"/>
              <w:rPr>
                <w:del w:id="1765" w:author="Hemstrom, William Beryl [2]" w:date="2023-05-09T13:38:00Z"/>
                <w:rFonts w:ascii="Times New Roman" w:hAnsi="Times New Roman" w:cs="Times New Roman"/>
                <w:color w:val="000000"/>
              </w:rPr>
              <w:pPrChange w:id="1766" w:author="Hemstrom, William Beryl [2]" w:date="2023-05-09T13:38:00Z">
                <w:pPr>
                  <w:jc w:val="center"/>
                </w:pPr>
              </w:pPrChange>
            </w:pPr>
          </w:p>
        </w:tc>
        <w:tc>
          <w:tcPr>
            <w:tcW w:w="1443" w:type="dxa"/>
            <w:tcBorders>
              <w:top w:val="nil"/>
              <w:bottom w:val="nil"/>
            </w:tcBorders>
            <w:shd w:val="clear" w:color="auto" w:fill="D9D9D9" w:themeFill="background1" w:themeFillShade="D9"/>
          </w:tcPr>
          <w:p w14:paraId="11B09E7D" w14:textId="7894E1ED" w:rsidR="00720154" w:rsidDel="009D615F" w:rsidRDefault="00720154" w:rsidP="009D615F">
            <w:pPr>
              <w:spacing w:line="480" w:lineRule="auto"/>
              <w:rPr>
                <w:del w:id="1767" w:author="Hemstrom, William Beryl [2]" w:date="2023-05-09T13:38:00Z"/>
                <w:rFonts w:ascii="Times New Roman" w:hAnsi="Times New Roman" w:cs="Times New Roman"/>
                <w:color w:val="000000"/>
              </w:rPr>
              <w:pPrChange w:id="1768" w:author="Hemstrom, William Beryl [2]" w:date="2023-05-09T13:38:00Z">
                <w:pPr>
                  <w:jc w:val="center"/>
                </w:pPr>
              </w:pPrChange>
            </w:pPr>
            <w:del w:id="1769" w:author="Hemstrom, William Beryl [2]" w:date="2023-05-09T13:38:00Z">
              <w:r w:rsidDel="009D615F">
                <w:rPr>
                  <w:rFonts w:ascii="Times New Roman" w:hAnsi="Times New Roman" w:cs="Times New Roman"/>
                  <w:color w:val="000000"/>
                </w:rPr>
                <w:delText>5</w:delText>
              </w:r>
            </w:del>
          </w:p>
        </w:tc>
        <w:tc>
          <w:tcPr>
            <w:tcW w:w="2666" w:type="dxa"/>
            <w:tcBorders>
              <w:top w:val="nil"/>
              <w:bottom w:val="nil"/>
            </w:tcBorders>
            <w:shd w:val="clear" w:color="auto" w:fill="D9D9D9" w:themeFill="background1" w:themeFillShade="D9"/>
          </w:tcPr>
          <w:p w14:paraId="3FBCDA48" w14:textId="22AE770A" w:rsidR="00720154" w:rsidDel="009D615F" w:rsidRDefault="00F1246B" w:rsidP="009D615F">
            <w:pPr>
              <w:spacing w:line="480" w:lineRule="auto"/>
              <w:rPr>
                <w:del w:id="1770" w:author="Hemstrom, William Beryl [2]" w:date="2023-05-09T13:38:00Z"/>
                <w:rFonts w:ascii="Times New Roman" w:hAnsi="Times New Roman" w:cs="Times New Roman"/>
                <w:color w:val="000000"/>
              </w:rPr>
              <w:pPrChange w:id="1771" w:author="Hemstrom, William Beryl [2]" w:date="2023-05-09T13:38:00Z">
                <w:pPr>
                  <w:jc w:val="center"/>
                </w:pPr>
              </w:pPrChange>
            </w:pPr>
            <w:del w:id="1772" w:author="Hemstrom, William Beryl [2]" w:date="2023-05-09T13:38:00Z">
              <w:r w:rsidDel="009D615F">
                <w:rPr>
                  <w:rFonts w:ascii="Times New Roman" w:hAnsi="Times New Roman" w:cs="Times New Roman"/>
                  <w:color w:val="000000"/>
                </w:rPr>
                <w:delText>0.4220</w:delText>
              </w:r>
            </w:del>
          </w:p>
        </w:tc>
        <w:tc>
          <w:tcPr>
            <w:tcW w:w="2036" w:type="dxa"/>
            <w:tcBorders>
              <w:top w:val="nil"/>
              <w:bottom w:val="nil"/>
            </w:tcBorders>
            <w:shd w:val="clear" w:color="auto" w:fill="D9D9D9" w:themeFill="background1" w:themeFillShade="D9"/>
          </w:tcPr>
          <w:p w14:paraId="4B0ED0D3" w14:textId="5DF82175" w:rsidR="00720154" w:rsidDel="009D615F" w:rsidRDefault="00F1246B" w:rsidP="009D615F">
            <w:pPr>
              <w:spacing w:line="480" w:lineRule="auto"/>
              <w:rPr>
                <w:del w:id="1773" w:author="Hemstrom, William Beryl [2]" w:date="2023-05-09T13:38:00Z"/>
                <w:rFonts w:ascii="Times New Roman" w:hAnsi="Times New Roman" w:cs="Times New Roman"/>
                <w:color w:val="000000"/>
              </w:rPr>
              <w:pPrChange w:id="1774" w:author="Hemstrom, William Beryl [2]" w:date="2023-05-09T13:38:00Z">
                <w:pPr>
                  <w:jc w:val="center"/>
                </w:pPr>
              </w:pPrChange>
            </w:pPr>
            <w:del w:id="1775" w:author="Hemstrom, William Beryl [2]" w:date="2023-05-09T13:38:00Z">
              <w:r w:rsidDel="009D615F">
                <w:rPr>
                  <w:rFonts w:ascii="Times New Roman" w:hAnsi="Times New Roman" w:cs="Times New Roman"/>
                  <w:color w:val="000000"/>
                </w:rPr>
                <w:delText>0.2312</w:delText>
              </w:r>
            </w:del>
          </w:p>
        </w:tc>
        <w:tc>
          <w:tcPr>
            <w:tcW w:w="2308" w:type="dxa"/>
            <w:tcBorders>
              <w:top w:val="nil"/>
              <w:bottom w:val="nil"/>
              <w:right w:val="nil"/>
            </w:tcBorders>
            <w:shd w:val="clear" w:color="auto" w:fill="D9D9D9" w:themeFill="background1" w:themeFillShade="D9"/>
          </w:tcPr>
          <w:p w14:paraId="126E123C" w14:textId="0EB086B7" w:rsidR="00720154" w:rsidDel="009D615F" w:rsidRDefault="00674665" w:rsidP="009D615F">
            <w:pPr>
              <w:spacing w:line="480" w:lineRule="auto"/>
              <w:rPr>
                <w:del w:id="1776" w:author="Hemstrom, William Beryl [2]" w:date="2023-05-09T13:38:00Z"/>
                <w:rFonts w:ascii="Times New Roman" w:hAnsi="Times New Roman" w:cs="Times New Roman"/>
                <w:color w:val="000000"/>
              </w:rPr>
              <w:pPrChange w:id="1777" w:author="Hemstrom, William Beryl [2]" w:date="2023-05-09T13:38:00Z">
                <w:pPr>
                  <w:jc w:val="center"/>
                </w:pPr>
              </w:pPrChange>
            </w:pPr>
            <w:del w:id="1778" w:author="Hemstrom, William Beryl [2]" w:date="2023-05-09T13:38:00Z">
              <w:r w:rsidRPr="00674665" w:rsidDel="009D615F">
                <w:rPr>
                  <w:rFonts w:ascii="Times New Roman" w:hAnsi="Times New Roman" w:cs="Times New Roman"/>
                  <w:color w:val="000000"/>
                </w:rPr>
                <w:delText>0.1953</w:delText>
              </w:r>
            </w:del>
          </w:p>
        </w:tc>
      </w:tr>
      <w:tr w:rsidR="00720154" w:rsidDel="009D615F" w14:paraId="3177D0A2" w14:textId="115AFCEB" w:rsidTr="00192750">
        <w:trPr>
          <w:del w:id="1779" w:author="Hemstrom, William Beryl [2]" w:date="2023-05-09T13:38:00Z"/>
        </w:trPr>
        <w:tc>
          <w:tcPr>
            <w:tcW w:w="1595" w:type="dxa"/>
            <w:vMerge/>
            <w:tcBorders>
              <w:top w:val="nil"/>
              <w:left w:val="nil"/>
              <w:bottom w:val="nil"/>
            </w:tcBorders>
          </w:tcPr>
          <w:p w14:paraId="4351339B" w14:textId="4136D513" w:rsidR="00720154" w:rsidDel="009D615F" w:rsidRDefault="00720154" w:rsidP="009D615F">
            <w:pPr>
              <w:spacing w:line="480" w:lineRule="auto"/>
              <w:rPr>
                <w:del w:id="1780" w:author="Hemstrom, William Beryl [2]" w:date="2023-05-09T13:38:00Z"/>
                <w:rFonts w:ascii="Times New Roman" w:hAnsi="Times New Roman" w:cs="Times New Roman"/>
                <w:color w:val="000000"/>
              </w:rPr>
              <w:pPrChange w:id="1781" w:author="Hemstrom, William Beryl [2]" w:date="2023-05-09T13:38:00Z">
                <w:pPr>
                  <w:jc w:val="center"/>
                </w:pPr>
              </w:pPrChange>
            </w:pPr>
          </w:p>
        </w:tc>
        <w:tc>
          <w:tcPr>
            <w:tcW w:w="1443" w:type="dxa"/>
            <w:tcBorders>
              <w:top w:val="nil"/>
              <w:bottom w:val="nil"/>
            </w:tcBorders>
          </w:tcPr>
          <w:p w14:paraId="56420397" w14:textId="5F2CAAF8" w:rsidR="00720154" w:rsidDel="009D615F" w:rsidRDefault="00720154" w:rsidP="009D615F">
            <w:pPr>
              <w:spacing w:line="480" w:lineRule="auto"/>
              <w:rPr>
                <w:del w:id="1782" w:author="Hemstrom, William Beryl [2]" w:date="2023-05-09T13:38:00Z"/>
                <w:rFonts w:ascii="Times New Roman" w:hAnsi="Times New Roman" w:cs="Times New Roman"/>
                <w:color w:val="000000"/>
              </w:rPr>
              <w:pPrChange w:id="1783" w:author="Hemstrom, William Beryl [2]" w:date="2023-05-09T13:38:00Z">
                <w:pPr>
                  <w:jc w:val="center"/>
                </w:pPr>
              </w:pPrChange>
            </w:pPr>
            <w:del w:id="1784" w:author="Hemstrom, William Beryl [2]" w:date="2023-05-09T13:38:00Z">
              <w:r w:rsidDel="009D615F">
                <w:rPr>
                  <w:rFonts w:ascii="Times New Roman" w:hAnsi="Times New Roman" w:cs="Times New Roman"/>
                  <w:color w:val="000000"/>
                </w:rPr>
                <w:delText>6</w:delText>
              </w:r>
            </w:del>
          </w:p>
        </w:tc>
        <w:tc>
          <w:tcPr>
            <w:tcW w:w="2666" w:type="dxa"/>
            <w:tcBorders>
              <w:top w:val="nil"/>
              <w:bottom w:val="nil"/>
            </w:tcBorders>
          </w:tcPr>
          <w:p w14:paraId="3D90906C" w14:textId="74B71898" w:rsidR="00720154" w:rsidDel="009D615F" w:rsidRDefault="00F1246B" w:rsidP="009D615F">
            <w:pPr>
              <w:spacing w:line="480" w:lineRule="auto"/>
              <w:rPr>
                <w:del w:id="1785" w:author="Hemstrom, William Beryl [2]" w:date="2023-05-09T13:38:00Z"/>
                <w:rFonts w:ascii="Times New Roman" w:hAnsi="Times New Roman" w:cs="Times New Roman"/>
                <w:color w:val="000000"/>
              </w:rPr>
              <w:pPrChange w:id="1786" w:author="Hemstrom, William Beryl [2]" w:date="2023-05-09T13:38:00Z">
                <w:pPr>
                  <w:jc w:val="center"/>
                </w:pPr>
              </w:pPrChange>
            </w:pPr>
            <w:del w:id="1787" w:author="Hemstrom, William Beryl [2]" w:date="2023-05-09T13:38:00Z">
              <w:r w:rsidDel="009D615F">
                <w:rPr>
                  <w:rFonts w:ascii="Times New Roman" w:hAnsi="Times New Roman" w:cs="Times New Roman"/>
                  <w:color w:val="000000"/>
                </w:rPr>
                <w:delText>0.2538</w:delText>
              </w:r>
            </w:del>
          </w:p>
        </w:tc>
        <w:tc>
          <w:tcPr>
            <w:tcW w:w="2036" w:type="dxa"/>
            <w:tcBorders>
              <w:top w:val="nil"/>
              <w:bottom w:val="nil"/>
            </w:tcBorders>
          </w:tcPr>
          <w:p w14:paraId="6E014D88" w14:textId="7D14FB84" w:rsidR="00720154" w:rsidDel="009D615F" w:rsidRDefault="00F1246B" w:rsidP="009D615F">
            <w:pPr>
              <w:spacing w:line="480" w:lineRule="auto"/>
              <w:rPr>
                <w:del w:id="1788" w:author="Hemstrom, William Beryl [2]" w:date="2023-05-09T13:38:00Z"/>
                <w:rFonts w:ascii="Times New Roman" w:hAnsi="Times New Roman" w:cs="Times New Roman"/>
                <w:color w:val="000000"/>
              </w:rPr>
              <w:pPrChange w:id="1789" w:author="Hemstrom, William Beryl [2]" w:date="2023-05-09T13:38:00Z">
                <w:pPr>
                  <w:jc w:val="center"/>
                </w:pPr>
              </w:pPrChange>
            </w:pPr>
            <w:del w:id="1790" w:author="Hemstrom, William Beryl [2]" w:date="2023-05-09T13:38:00Z">
              <w:r w:rsidDel="009D615F">
                <w:rPr>
                  <w:rFonts w:ascii="Times New Roman" w:hAnsi="Times New Roman" w:cs="Times New Roman"/>
                  <w:color w:val="000000"/>
                </w:rPr>
                <w:delText>0.1967</w:delText>
              </w:r>
            </w:del>
          </w:p>
        </w:tc>
        <w:tc>
          <w:tcPr>
            <w:tcW w:w="2308" w:type="dxa"/>
            <w:tcBorders>
              <w:top w:val="nil"/>
              <w:bottom w:val="nil"/>
              <w:right w:val="nil"/>
            </w:tcBorders>
          </w:tcPr>
          <w:p w14:paraId="4308537E" w14:textId="49D87DB2" w:rsidR="00720154" w:rsidDel="009D615F" w:rsidRDefault="00F1246B" w:rsidP="009D615F">
            <w:pPr>
              <w:spacing w:line="480" w:lineRule="auto"/>
              <w:rPr>
                <w:del w:id="1791" w:author="Hemstrom, William Beryl [2]" w:date="2023-05-09T13:38:00Z"/>
                <w:rFonts w:ascii="Times New Roman" w:hAnsi="Times New Roman" w:cs="Times New Roman"/>
                <w:color w:val="000000"/>
              </w:rPr>
              <w:pPrChange w:id="1792" w:author="Hemstrom, William Beryl [2]" w:date="2023-05-09T13:38:00Z">
                <w:pPr>
                  <w:jc w:val="center"/>
                </w:pPr>
              </w:pPrChange>
            </w:pPr>
            <w:del w:id="1793" w:author="Hemstrom, William Beryl [2]" w:date="2023-05-09T13:38:00Z">
              <w:r w:rsidDel="009D615F">
                <w:rPr>
                  <w:rFonts w:ascii="Times New Roman" w:hAnsi="Times New Roman" w:cs="Times New Roman"/>
                  <w:color w:val="000000"/>
                </w:rPr>
                <w:delText>0.1514</w:delText>
              </w:r>
            </w:del>
          </w:p>
        </w:tc>
      </w:tr>
      <w:tr w:rsidR="00720154" w:rsidDel="009D615F" w14:paraId="379B52CF" w14:textId="3192BBA9" w:rsidTr="00192750">
        <w:trPr>
          <w:del w:id="1794" w:author="Hemstrom, William Beryl [2]" w:date="2023-05-09T13:38:00Z"/>
        </w:trPr>
        <w:tc>
          <w:tcPr>
            <w:tcW w:w="1595" w:type="dxa"/>
            <w:vMerge/>
            <w:tcBorders>
              <w:top w:val="nil"/>
              <w:left w:val="nil"/>
              <w:bottom w:val="single" w:sz="4" w:space="0" w:color="auto"/>
            </w:tcBorders>
          </w:tcPr>
          <w:p w14:paraId="2E511E2C" w14:textId="6AA58262" w:rsidR="00720154" w:rsidDel="009D615F" w:rsidRDefault="00720154" w:rsidP="009D615F">
            <w:pPr>
              <w:spacing w:line="480" w:lineRule="auto"/>
              <w:rPr>
                <w:del w:id="1795" w:author="Hemstrom, William Beryl [2]" w:date="2023-05-09T13:38:00Z"/>
                <w:rFonts w:ascii="Times New Roman" w:hAnsi="Times New Roman" w:cs="Times New Roman"/>
                <w:color w:val="000000"/>
              </w:rPr>
              <w:pPrChange w:id="1796" w:author="Hemstrom, William Beryl [2]" w:date="2023-05-09T13:38:00Z">
                <w:pPr>
                  <w:jc w:val="center"/>
                </w:pPr>
              </w:pPrChange>
            </w:pPr>
          </w:p>
        </w:tc>
        <w:tc>
          <w:tcPr>
            <w:tcW w:w="1443" w:type="dxa"/>
            <w:tcBorders>
              <w:top w:val="nil"/>
              <w:bottom w:val="single" w:sz="4" w:space="0" w:color="auto"/>
            </w:tcBorders>
            <w:shd w:val="clear" w:color="auto" w:fill="D9D9D9" w:themeFill="background1" w:themeFillShade="D9"/>
          </w:tcPr>
          <w:p w14:paraId="5C8B91BE" w14:textId="79BFC569" w:rsidR="00720154" w:rsidDel="009D615F" w:rsidRDefault="00720154" w:rsidP="009D615F">
            <w:pPr>
              <w:spacing w:line="480" w:lineRule="auto"/>
              <w:rPr>
                <w:del w:id="1797" w:author="Hemstrom, William Beryl [2]" w:date="2023-05-09T13:38:00Z"/>
                <w:rFonts w:ascii="Times New Roman" w:hAnsi="Times New Roman" w:cs="Times New Roman"/>
                <w:color w:val="000000"/>
              </w:rPr>
              <w:pPrChange w:id="1798" w:author="Hemstrom, William Beryl [2]" w:date="2023-05-09T13:38:00Z">
                <w:pPr>
                  <w:jc w:val="center"/>
                </w:pPr>
              </w:pPrChange>
            </w:pPr>
            <w:del w:id="1799" w:author="Hemstrom, William Beryl [2]" w:date="2023-05-09T13:38:00Z">
              <w:r w:rsidDel="009D615F">
                <w:rPr>
                  <w:rFonts w:ascii="Times New Roman" w:hAnsi="Times New Roman" w:cs="Times New Roman"/>
                  <w:color w:val="000000"/>
                </w:rPr>
                <w:delText>7</w:delText>
              </w:r>
            </w:del>
          </w:p>
        </w:tc>
        <w:tc>
          <w:tcPr>
            <w:tcW w:w="2666" w:type="dxa"/>
            <w:tcBorders>
              <w:top w:val="nil"/>
              <w:bottom w:val="single" w:sz="4" w:space="0" w:color="auto"/>
            </w:tcBorders>
            <w:shd w:val="clear" w:color="auto" w:fill="D9D9D9" w:themeFill="background1" w:themeFillShade="D9"/>
          </w:tcPr>
          <w:p w14:paraId="71631D62" w14:textId="609D33D5" w:rsidR="00720154" w:rsidDel="009D615F" w:rsidRDefault="00F1246B" w:rsidP="009D615F">
            <w:pPr>
              <w:spacing w:line="480" w:lineRule="auto"/>
              <w:rPr>
                <w:del w:id="1800" w:author="Hemstrom, William Beryl [2]" w:date="2023-05-09T13:38:00Z"/>
                <w:rFonts w:ascii="Times New Roman" w:hAnsi="Times New Roman" w:cs="Times New Roman"/>
                <w:color w:val="000000"/>
              </w:rPr>
              <w:pPrChange w:id="1801" w:author="Hemstrom, William Beryl [2]" w:date="2023-05-09T13:38:00Z">
                <w:pPr>
                  <w:jc w:val="center"/>
                </w:pPr>
              </w:pPrChange>
            </w:pPr>
            <w:del w:id="1802" w:author="Hemstrom, William Beryl [2]" w:date="2023-05-09T13:38:00Z">
              <w:r w:rsidDel="009D615F">
                <w:rPr>
                  <w:rFonts w:ascii="Times New Roman" w:hAnsi="Times New Roman" w:cs="Times New Roman"/>
                  <w:color w:val="000000"/>
                </w:rPr>
                <w:delText>0.2145</w:delText>
              </w:r>
            </w:del>
          </w:p>
        </w:tc>
        <w:tc>
          <w:tcPr>
            <w:tcW w:w="2036" w:type="dxa"/>
            <w:tcBorders>
              <w:top w:val="nil"/>
              <w:bottom w:val="single" w:sz="4" w:space="0" w:color="auto"/>
            </w:tcBorders>
            <w:shd w:val="clear" w:color="auto" w:fill="D9D9D9" w:themeFill="background1" w:themeFillShade="D9"/>
          </w:tcPr>
          <w:p w14:paraId="026B2002" w14:textId="18515F02" w:rsidR="00720154" w:rsidDel="009D615F" w:rsidRDefault="00F1246B" w:rsidP="009D615F">
            <w:pPr>
              <w:spacing w:line="480" w:lineRule="auto"/>
              <w:rPr>
                <w:del w:id="1803" w:author="Hemstrom, William Beryl [2]" w:date="2023-05-09T13:38:00Z"/>
                <w:rFonts w:ascii="Times New Roman" w:hAnsi="Times New Roman" w:cs="Times New Roman"/>
                <w:color w:val="000000"/>
              </w:rPr>
              <w:pPrChange w:id="1804" w:author="Hemstrom, William Beryl [2]" w:date="2023-05-09T13:38:00Z">
                <w:pPr>
                  <w:jc w:val="center"/>
                </w:pPr>
              </w:pPrChange>
            </w:pPr>
            <w:del w:id="1805" w:author="Hemstrom, William Beryl [2]" w:date="2023-05-09T13:38:00Z">
              <w:r w:rsidDel="009D615F">
                <w:rPr>
                  <w:rFonts w:ascii="Times New Roman" w:hAnsi="Times New Roman" w:cs="Times New Roman"/>
                  <w:color w:val="000000"/>
                </w:rPr>
                <w:delText>0.1630</w:delText>
              </w:r>
            </w:del>
          </w:p>
        </w:tc>
        <w:tc>
          <w:tcPr>
            <w:tcW w:w="2308" w:type="dxa"/>
            <w:tcBorders>
              <w:top w:val="nil"/>
              <w:bottom w:val="single" w:sz="4" w:space="0" w:color="auto"/>
              <w:right w:val="nil"/>
            </w:tcBorders>
            <w:shd w:val="clear" w:color="auto" w:fill="D9D9D9" w:themeFill="background1" w:themeFillShade="D9"/>
          </w:tcPr>
          <w:p w14:paraId="62B79350" w14:textId="69F68680" w:rsidR="00720154" w:rsidDel="009D615F" w:rsidRDefault="00F1246B" w:rsidP="009D615F">
            <w:pPr>
              <w:spacing w:line="480" w:lineRule="auto"/>
              <w:rPr>
                <w:del w:id="1806" w:author="Hemstrom, William Beryl [2]" w:date="2023-05-09T13:38:00Z"/>
                <w:rFonts w:ascii="Times New Roman" w:hAnsi="Times New Roman" w:cs="Times New Roman"/>
                <w:color w:val="000000"/>
              </w:rPr>
              <w:pPrChange w:id="1807" w:author="Hemstrom, William Beryl [2]" w:date="2023-05-09T13:38:00Z">
                <w:pPr>
                  <w:jc w:val="center"/>
                </w:pPr>
              </w:pPrChange>
            </w:pPr>
            <w:del w:id="1808" w:author="Hemstrom, William Beryl [2]" w:date="2023-05-09T13:38:00Z">
              <w:r w:rsidDel="009D615F">
                <w:rPr>
                  <w:rFonts w:ascii="Times New Roman" w:hAnsi="Times New Roman" w:cs="Times New Roman"/>
                  <w:color w:val="000000"/>
                </w:rPr>
                <w:delText>0.1422</w:delText>
              </w:r>
            </w:del>
          </w:p>
        </w:tc>
      </w:tr>
      <w:tr w:rsidR="00720154" w:rsidDel="009D615F" w14:paraId="6DE6D8C7" w14:textId="15C38074" w:rsidTr="00192750">
        <w:trPr>
          <w:del w:id="1809" w:author="Hemstrom, William Beryl [2]" w:date="2023-05-09T13:38:00Z"/>
        </w:trPr>
        <w:tc>
          <w:tcPr>
            <w:tcW w:w="1595" w:type="dxa"/>
            <w:vMerge w:val="restart"/>
            <w:tcBorders>
              <w:top w:val="single" w:sz="4" w:space="0" w:color="auto"/>
              <w:left w:val="nil"/>
              <w:bottom w:val="nil"/>
            </w:tcBorders>
            <w:vAlign w:val="center"/>
          </w:tcPr>
          <w:p w14:paraId="778E232C" w14:textId="6614506B" w:rsidR="00720154" w:rsidDel="009D615F" w:rsidRDefault="00720154" w:rsidP="009D615F">
            <w:pPr>
              <w:spacing w:line="480" w:lineRule="auto"/>
              <w:rPr>
                <w:del w:id="1810" w:author="Hemstrom, William Beryl [2]" w:date="2023-05-09T13:38:00Z"/>
                <w:rFonts w:ascii="Times New Roman" w:hAnsi="Times New Roman" w:cs="Times New Roman"/>
                <w:color w:val="000000"/>
              </w:rPr>
              <w:pPrChange w:id="1811" w:author="Hemstrom, William Beryl [2]" w:date="2023-05-09T13:38:00Z">
                <w:pPr>
                  <w:jc w:val="center"/>
                </w:pPr>
              </w:pPrChange>
            </w:pPr>
            <w:del w:id="1812" w:author="Hemstrom, William Beryl [2]" w:date="2023-05-09T13:38:00Z">
              <w:r w:rsidDel="009D615F">
                <w:rPr>
                  <w:rFonts w:ascii="Times New Roman" w:hAnsi="Times New Roman" w:cs="Times New Roman"/>
                  <w:color w:val="000000"/>
                </w:rPr>
                <w:delText>Plumas</w:delText>
              </w:r>
            </w:del>
          </w:p>
        </w:tc>
        <w:tc>
          <w:tcPr>
            <w:tcW w:w="1443" w:type="dxa"/>
            <w:tcBorders>
              <w:top w:val="single" w:sz="4" w:space="0" w:color="auto"/>
              <w:bottom w:val="nil"/>
            </w:tcBorders>
          </w:tcPr>
          <w:p w14:paraId="5CC4AB82" w14:textId="1573E7ED" w:rsidR="00720154" w:rsidDel="009D615F" w:rsidRDefault="00720154" w:rsidP="009D615F">
            <w:pPr>
              <w:spacing w:line="480" w:lineRule="auto"/>
              <w:rPr>
                <w:del w:id="1813" w:author="Hemstrom, William Beryl [2]" w:date="2023-05-09T13:38:00Z"/>
                <w:rFonts w:ascii="Times New Roman" w:hAnsi="Times New Roman" w:cs="Times New Roman"/>
                <w:color w:val="000000"/>
              </w:rPr>
              <w:pPrChange w:id="1814" w:author="Hemstrom, William Beryl [2]" w:date="2023-05-09T13:38:00Z">
                <w:pPr>
                  <w:jc w:val="center"/>
                </w:pPr>
              </w:pPrChange>
            </w:pPr>
            <w:del w:id="1815" w:author="Hemstrom, William Beryl [2]" w:date="2023-05-09T13:38:00Z">
              <w:r w:rsidDel="009D615F">
                <w:rPr>
                  <w:rFonts w:ascii="Times New Roman" w:hAnsi="Times New Roman" w:cs="Times New Roman"/>
                  <w:color w:val="000000"/>
                </w:rPr>
                <w:delText>8</w:delText>
              </w:r>
            </w:del>
          </w:p>
        </w:tc>
        <w:tc>
          <w:tcPr>
            <w:tcW w:w="2666" w:type="dxa"/>
            <w:tcBorders>
              <w:top w:val="single" w:sz="4" w:space="0" w:color="auto"/>
              <w:bottom w:val="nil"/>
            </w:tcBorders>
          </w:tcPr>
          <w:p w14:paraId="7FF49209" w14:textId="6941D1B5" w:rsidR="00720154" w:rsidDel="009D615F" w:rsidRDefault="00F1246B" w:rsidP="009D615F">
            <w:pPr>
              <w:spacing w:line="480" w:lineRule="auto"/>
              <w:rPr>
                <w:del w:id="1816" w:author="Hemstrom, William Beryl [2]" w:date="2023-05-09T13:38:00Z"/>
                <w:rFonts w:ascii="Times New Roman" w:hAnsi="Times New Roman" w:cs="Times New Roman"/>
                <w:color w:val="000000"/>
              </w:rPr>
              <w:pPrChange w:id="1817" w:author="Hemstrom, William Beryl [2]" w:date="2023-05-09T13:38:00Z">
                <w:pPr>
                  <w:jc w:val="center"/>
                </w:pPr>
              </w:pPrChange>
            </w:pPr>
            <w:del w:id="1818" w:author="Hemstrom, William Beryl [2]" w:date="2023-05-09T13:38:00Z">
              <w:r w:rsidDel="009D615F">
                <w:rPr>
                  <w:rFonts w:ascii="Times New Roman" w:hAnsi="Times New Roman" w:cs="Times New Roman"/>
                  <w:color w:val="000000"/>
                </w:rPr>
                <w:delText>0.1796</w:delText>
              </w:r>
            </w:del>
          </w:p>
        </w:tc>
        <w:tc>
          <w:tcPr>
            <w:tcW w:w="2036" w:type="dxa"/>
            <w:tcBorders>
              <w:top w:val="single" w:sz="4" w:space="0" w:color="auto"/>
              <w:bottom w:val="nil"/>
            </w:tcBorders>
          </w:tcPr>
          <w:p w14:paraId="64934E1E" w14:textId="142B94CA" w:rsidR="00720154" w:rsidDel="009D615F" w:rsidRDefault="00F1246B" w:rsidP="009D615F">
            <w:pPr>
              <w:spacing w:line="480" w:lineRule="auto"/>
              <w:rPr>
                <w:del w:id="1819" w:author="Hemstrom, William Beryl [2]" w:date="2023-05-09T13:38:00Z"/>
                <w:rFonts w:ascii="Times New Roman" w:hAnsi="Times New Roman" w:cs="Times New Roman"/>
                <w:color w:val="000000"/>
              </w:rPr>
              <w:pPrChange w:id="1820" w:author="Hemstrom, William Beryl [2]" w:date="2023-05-09T13:38:00Z">
                <w:pPr>
                  <w:jc w:val="center"/>
                </w:pPr>
              </w:pPrChange>
            </w:pPr>
            <w:del w:id="1821" w:author="Hemstrom, William Beryl [2]" w:date="2023-05-09T13:38:00Z">
              <w:r w:rsidDel="009D615F">
                <w:rPr>
                  <w:rFonts w:ascii="Times New Roman" w:hAnsi="Times New Roman" w:cs="Times New Roman"/>
                  <w:color w:val="000000"/>
                </w:rPr>
                <w:delText>0.1414</w:delText>
              </w:r>
            </w:del>
          </w:p>
        </w:tc>
        <w:tc>
          <w:tcPr>
            <w:tcW w:w="2308" w:type="dxa"/>
            <w:tcBorders>
              <w:top w:val="single" w:sz="4" w:space="0" w:color="auto"/>
              <w:bottom w:val="nil"/>
              <w:right w:val="nil"/>
            </w:tcBorders>
          </w:tcPr>
          <w:p w14:paraId="0228AFA4" w14:textId="48CA58F5" w:rsidR="00720154" w:rsidDel="009D615F" w:rsidRDefault="00F1246B" w:rsidP="009D615F">
            <w:pPr>
              <w:spacing w:line="480" w:lineRule="auto"/>
              <w:rPr>
                <w:del w:id="1822" w:author="Hemstrom, William Beryl [2]" w:date="2023-05-09T13:38:00Z"/>
                <w:rFonts w:ascii="Times New Roman" w:hAnsi="Times New Roman" w:cs="Times New Roman"/>
                <w:color w:val="000000"/>
              </w:rPr>
              <w:pPrChange w:id="1823" w:author="Hemstrom, William Beryl [2]" w:date="2023-05-09T13:38:00Z">
                <w:pPr>
                  <w:jc w:val="center"/>
                </w:pPr>
              </w:pPrChange>
            </w:pPr>
            <w:del w:id="1824" w:author="Hemstrom, William Beryl [2]" w:date="2023-05-09T13:38:00Z">
              <w:r w:rsidDel="009D615F">
                <w:rPr>
                  <w:rFonts w:ascii="Times New Roman" w:hAnsi="Times New Roman" w:cs="Times New Roman"/>
                  <w:color w:val="000000"/>
                </w:rPr>
                <w:delText>0.1414</w:delText>
              </w:r>
            </w:del>
          </w:p>
        </w:tc>
      </w:tr>
      <w:tr w:rsidR="00720154" w:rsidDel="009D615F" w14:paraId="0D73D8D0" w14:textId="358B9D05" w:rsidTr="00192750">
        <w:trPr>
          <w:del w:id="1825" w:author="Hemstrom, William Beryl [2]" w:date="2023-05-09T13:38:00Z"/>
        </w:trPr>
        <w:tc>
          <w:tcPr>
            <w:tcW w:w="1595" w:type="dxa"/>
            <w:vMerge/>
            <w:tcBorders>
              <w:top w:val="nil"/>
              <w:left w:val="nil"/>
              <w:bottom w:val="nil"/>
            </w:tcBorders>
          </w:tcPr>
          <w:p w14:paraId="467A6771" w14:textId="0823A6A1" w:rsidR="00720154" w:rsidDel="009D615F" w:rsidRDefault="00720154" w:rsidP="009D615F">
            <w:pPr>
              <w:spacing w:line="480" w:lineRule="auto"/>
              <w:rPr>
                <w:del w:id="1826" w:author="Hemstrom, William Beryl [2]" w:date="2023-05-09T13:38:00Z"/>
                <w:rFonts w:ascii="Times New Roman" w:hAnsi="Times New Roman" w:cs="Times New Roman"/>
                <w:color w:val="000000"/>
              </w:rPr>
              <w:pPrChange w:id="1827" w:author="Hemstrom, William Beryl [2]" w:date="2023-05-09T13:38:00Z">
                <w:pPr>
                  <w:jc w:val="center"/>
                </w:pPr>
              </w:pPrChange>
            </w:pPr>
          </w:p>
        </w:tc>
        <w:tc>
          <w:tcPr>
            <w:tcW w:w="1443" w:type="dxa"/>
            <w:tcBorders>
              <w:top w:val="nil"/>
              <w:bottom w:val="nil"/>
            </w:tcBorders>
            <w:shd w:val="clear" w:color="auto" w:fill="D9D9D9" w:themeFill="background1" w:themeFillShade="D9"/>
          </w:tcPr>
          <w:p w14:paraId="4C173EF5" w14:textId="7E8C911B" w:rsidR="00720154" w:rsidDel="009D615F" w:rsidRDefault="00720154" w:rsidP="009D615F">
            <w:pPr>
              <w:spacing w:line="480" w:lineRule="auto"/>
              <w:rPr>
                <w:del w:id="1828" w:author="Hemstrom, William Beryl [2]" w:date="2023-05-09T13:38:00Z"/>
                <w:rFonts w:ascii="Times New Roman" w:hAnsi="Times New Roman" w:cs="Times New Roman"/>
                <w:color w:val="000000"/>
              </w:rPr>
              <w:pPrChange w:id="1829" w:author="Hemstrom, William Beryl [2]" w:date="2023-05-09T13:38:00Z">
                <w:pPr>
                  <w:jc w:val="center"/>
                </w:pPr>
              </w:pPrChange>
            </w:pPr>
            <w:del w:id="1830" w:author="Hemstrom, William Beryl [2]" w:date="2023-05-09T13:38:00Z">
              <w:r w:rsidDel="009D615F">
                <w:rPr>
                  <w:rFonts w:ascii="Times New Roman" w:hAnsi="Times New Roman" w:cs="Times New Roman"/>
                  <w:color w:val="000000"/>
                </w:rPr>
                <w:delText>9</w:delText>
              </w:r>
            </w:del>
          </w:p>
        </w:tc>
        <w:tc>
          <w:tcPr>
            <w:tcW w:w="2666" w:type="dxa"/>
            <w:tcBorders>
              <w:top w:val="nil"/>
              <w:bottom w:val="nil"/>
            </w:tcBorders>
            <w:shd w:val="clear" w:color="auto" w:fill="D9D9D9" w:themeFill="background1" w:themeFillShade="D9"/>
          </w:tcPr>
          <w:p w14:paraId="32D726BB" w14:textId="49F2FF87" w:rsidR="00720154" w:rsidDel="009D615F" w:rsidRDefault="00F1246B" w:rsidP="009D615F">
            <w:pPr>
              <w:spacing w:line="480" w:lineRule="auto"/>
              <w:rPr>
                <w:del w:id="1831" w:author="Hemstrom, William Beryl [2]" w:date="2023-05-09T13:38:00Z"/>
                <w:rFonts w:ascii="Times New Roman" w:hAnsi="Times New Roman" w:cs="Times New Roman"/>
                <w:color w:val="000000"/>
              </w:rPr>
              <w:pPrChange w:id="1832" w:author="Hemstrom, William Beryl [2]" w:date="2023-05-09T13:38:00Z">
                <w:pPr>
                  <w:jc w:val="center"/>
                </w:pPr>
              </w:pPrChange>
            </w:pPr>
            <w:del w:id="1833" w:author="Hemstrom, William Beryl [2]" w:date="2023-05-09T13:38:00Z">
              <w:r w:rsidDel="009D615F">
                <w:rPr>
                  <w:rFonts w:ascii="Times New Roman" w:hAnsi="Times New Roman" w:cs="Times New Roman"/>
                  <w:color w:val="000000"/>
                </w:rPr>
                <w:delText>0.2642</w:delText>
              </w:r>
            </w:del>
          </w:p>
        </w:tc>
        <w:tc>
          <w:tcPr>
            <w:tcW w:w="2036" w:type="dxa"/>
            <w:tcBorders>
              <w:top w:val="nil"/>
              <w:bottom w:val="nil"/>
            </w:tcBorders>
            <w:shd w:val="clear" w:color="auto" w:fill="D9D9D9" w:themeFill="background1" w:themeFillShade="D9"/>
          </w:tcPr>
          <w:p w14:paraId="02F592BA" w14:textId="15A2B180" w:rsidR="00720154" w:rsidDel="009D615F" w:rsidRDefault="00F1246B" w:rsidP="009D615F">
            <w:pPr>
              <w:spacing w:line="480" w:lineRule="auto"/>
              <w:rPr>
                <w:del w:id="1834" w:author="Hemstrom, William Beryl [2]" w:date="2023-05-09T13:38:00Z"/>
                <w:rFonts w:ascii="Times New Roman" w:hAnsi="Times New Roman" w:cs="Times New Roman"/>
                <w:color w:val="000000"/>
              </w:rPr>
              <w:pPrChange w:id="1835" w:author="Hemstrom, William Beryl [2]" w:date="2023-05-09T13:38:00Z">
                <w:pPr>
                  <w:jc w:val="center"/>
                </w:pPr>
              </w:pPrChange>
            </w:pPr>
            <w:del w:id="1836" w:author="Hemstrom, William Beryl [2]" w:date="2023-05-09T13:38:00Z">
              <w:r w:rsidDel="009D615F">
                <w:rPr>
                  <w:rFonts w:ascii="Times New Roman" w:hAnsi="Times New Roman" w:cs="Times New Roman"/>
                  <w:color w:val="000000"/>
                </w:rPr>
                <w:delText>0.2000</w:delText>
              </w:r>
            </w:del>
          </w:p>
        </w:tc>
        <w:tc>
          <w:tcPr>
            <w:tcW w:w="2308" w:type="dxa"/>
            <w:tcBorders>
              <w:top w:val="nil"/>
              <w:bottom w:val="nil"/>
              <w:right w:val="nil"/>
            </w:tcBorders>
            <w:shd w:val="clear" w:color="auto" w:fill="D9D9D9" w:themeFill="background1" w:themeFillShade="D9"/>
          </w:tcPr>
          <w:p w14:paraId="220AA54A" w14:textId="5CE41878" w:rsidR="00720154" w:rsidDel="009D615F" w:rsidRDefault="00F1246B" w:rsidP="009D615F">
            <w:pPr>
              <w:spacing w:line="480" w:lineRule="auto"/>
              <w:rPr>
                <w:del w:id="1837" w:author="Hemstrom, William Beryl [2]" w:date="2023-05-09T13:38:00Z"/>
                <w:rFonts w:ascii="Times New Roman" w:hAnsi="Times New Roman" w:cs="Times New Roman"/>
                <w:color w:val="000000"/>
              </w:rPr>
              <w:pPrChange w:id="1838" w:author="Hemstrom, William Beryl [2]" w:date="2023-05-09T13:38:00Z">
                <w:pPr>
                  <w:jc w:val="center"/>
                </w:pPr>
              </w:pPrChange>
            </w:pPr>
            <w:del w:id="1839" w:author="Hemstrom, William Beryl [2]" w:date="2023-05-09T13:38:00Z">
              <w:r w:rsidDel="009D615F">
                <w:rPr>
                  <w:rFonts w:ascii="Times New Roman" w:hAnsi="Times New Roman" w:cs="Times New Roman"/>
                  <w:color w:val="000000"/>
                </w:rPr>
                <w:delText>0.1662</w:delText>
              </w:r>
            </w:del>
          </w:p>
        </w:tc>
      </w:tr>
      <w:tr w:rsidR="00720154" w:rsidDel="009D615F" w14:paraId="1B7EF5B1" w14:textId="76C0FBA3" w:rsidTr="00192750">
        <w:trPr>
          <w:del w:id="1840" w:author="Hemstrom, William Beryl [2]" w:date="2023-05-09T13:38:00Z"/>
        </w:trPr>
        <w:tc>
          <w:tcPr>
            <w:tcW w:w="1595" w:type="dxa"/>
            <w:vMerge/>
            <w:tcBorders>
              <w:top w:val="nil"/>
              <w:left w:val="nil"/>
              <w:bottom w:val="single" w:sz="4" w:space="0" w:color="auto"/>
            </w:tcBorders>
          </w:tcPr>
          <w:p w14:paraId="6D66688B" w14:textId="48139219" w:rsidR="00720154" w:rsidDel="009D615F" w:rsidRDefault="00720154" w:rsidP="009D615F">
            <w:pPr>
              <w:spacing w:line="480" w:lineRule="auto"/>
              <w:rPr>
                <w:del w:id="1841" w:author="Hemstrom, William Beryl [2]" w:date="2023-05-09T13:38:00Z"/>
                <w:rFonts w:ascii="Times New Roman" w:hAnsi="Times New Roman" w:cs="Times New Roman"/>
                <w:color w:val="000000"/>
              </w:rPr>
              <w:pPrChange w:id="1842" w:author="Hemstrom, William Beryl [2]" w:date="2023-05-09T13:38:00Z">
                <w:pPr>
                  <w:jc w:val="center"/>
                </w:pPr>
              </w:pPrChange>
            </w:pPr>
          </w:p>
        </w:tc>
        <w:tc>
          <w:tcPr>
            <w:tcW w:w="1443" w:type="dxa"/>
            <w:tcBorders>
              <w:top w:val="nil"/>
              <w:bottom w:val="single" w:sz="4" w:space="0" w:color="auto"/>
            </w:tcBorders>
          </w:tcPr>
          <w:p w14:paraId="30514E46" w14:textId="5CE3E0F1" w:rsidR="00720154" w:rsidDel="009D615F" w:rsidRDefault="00720154" w:rsidP="009D615F">
            <w:pPr>
              <w:spacing w:line="480" w:lineRule="auto"/>
              <w:rPr>
                <w:del w:id="1843" w:author="Hemstrom, William Beryl [2]" w:date="2023-05-09T13:38:00Z"/>
                <w:rFonts w:ascii="Times New Roman" w:hAnsi="Times New Roman" w:cs="Times New Roman"/>
                <w:color w:val="000000"/>
              </w:rPr>
              <w:pPrChange w:id="1844" w:author="Hemstrom, William Beryl [2]" w:date="2023-05-09T13:38:00Z">
                <w:pPr>
                  <w:jc w:val="center"/>
                </w:pPr>
              </w:pPrChange>
            </w:pPr>
            <w:del w:id="1845" w:author="Hemstrom, William Beryl [2]" w:date="2023-05-09T13:38:00Z">
              <w:r w:rsidDel="009D615F">
                <w:rPr>
                  <w:rFonts w:ascii="Times New Roman" w:hAnsi="Times New Roman" w:cs="Times New Roman"/>
                  <w:color w:val="000000"/>
                </w:rPr>
                <w:delText>10</w:delText>
              </w:r>
            </w:del>
          </w:p>
        </w:tc>
        <w:tc>
          <w:tcPr>
            <w:tcW w:w="2666" w:type="dxa"/>
            <w:tcBorders>
              <w:top w:val="nil"/>
              <w:bottom w:val="single" w:sz="4" w:space="0" w:color="auto"/>
            </w:tcBorders>
          </w:tcPr>
          <w:p w14:paraId="3A349B70" w14:textId="0EF3C54F" w:rsidR="00720154" w:rsidDel="009D615F" w:rsidRDefault="00F1246B" w:rsidP="009D615F">
            <w:pPr>
              <w:spacing w:line="480" w:lineRule="auto"/>
              <w:rPr>
                <w:del w:id="1846" w:author="Hemstrom, William Beryl [2]" w:date="2023-05-09T13:38:00Z"/>
                <w:rFonts w:ascii="Times New Roman" w:hAnsi="Times New Roman" w:cs="Times New Roman"/>
                <w:color w:val="000000"/>
              </w:rPr>
              <w:pPrChange w:id="1847" w:author="Hemstrom, William Beryl [2]" w:date="2023-05-09T13:38:00Z">
                <w:pPr>
                  <w:jc w:val="center"/>
                </w:pPr>
              </w:pPrChange>
            </w:pPr>
            <w:del w:id="1848" w:author="Hemstrom, William Beryl [2]" w:date="2023-05-09T13:38:00Z">
              <w:r w:rsidDel="009D615F">
                <w:rPr>
                  <w:rFonts w:ascii="Times New Roman" w:hAnsi="Times New Roman" w:cs="Times New Roman"/>
                  <w:color w:val="000000"/>
                </w:rPr>
                <w:delText>0.2344</w:delText>
              </w:r>
            </w:del>
          </w:p>
        </w:tc>
        <w:tc>
          <w:tcPr>
            <w:tcW w:w="2036" w:type="dxa"/>
            <w:tcBorders>
              <w:top w:val="nil"/>
              <w:bottom w:val="single" w:sz="4" w:space="0" w:color="auto"/>
            </w:tcBorders>
          </w:tcPr>
          <w:p w14:paraId="0F3BE085" w14:textId="4A448884" w:rsidR="00720154" w:rsidDel="009D615F" w:rsidRDefault="00F1246B" w:rsidP="009D615F">
            <w:pPr>
              <w:spacing w:line="480" w:lineRule="auto"/>
              <w:rPr>
                <w:del w:id="1849" w:author="Hemstrom, William Beryl [2]" w:date="2023-05-09T13:38:00Z"/>
                <w:rFonts w:ascii="Times New Roman" w:hAnsi="Times New Roman" w:cs="Times New Roman"/>
                <w:color w:val="000000"/>
              </w:rPr>
              <w:pPrChange w:id="1850" w:author="Hemstrom, William Beryl [2]" w:date="2023-05-09T13:38:00Z">
                <w:pPr>
                  <w:jc w:val="center"/>
                </w:pPr>
              </w:pPrChange>
            </w:pPr>
            <w:del w:id="1851" w:author="Hemstrom, William Beryl [2]" w:date="2023-05-09T13:38:00Z">
              <w:r w:rsidDel="009D615F">
                <w:rPr>
                  <w:rFonts w:ascii="Times New Roman" w:hAnsi="Times New Roman" w:cs="Times New Roman"/>
                  <w:color w:val="000000"/>
                </w:rPr>
                <w:delText>0.1563</w:delText>
              </w:r>
            </w:del>
          </w:p>
        </w:tc>
        <w:tc>
          <w:tcPr>
            <w:tcW w:w="2308" w:type="dxa"/>
            <w:tcBorders>
              <w:top w:val="nil"/>
              <w:bottom w:val="single" w:sz="4" w:space="0" w:color="auto"/>
              <w:right w:val="nil"/>
            </w:tcBorders>
          </w:tcPr>
          <w:p w14:paraId="07211713" w14:textId="2FD76EC3" w:rsidR="00720154" w:rsidDel="009D615F" w:rsidRDefault="00F1246B" w:rsidP="009D615F">
            <w:pPr>
              <w:spacing w:line="480" w:lineRule="auto"/>
              <w:rPr>
                <w:del w:id="1852" w:author="Hemstrom, William Beryl [2]" w:date="2023-05-09T13:38:00Z"/>
                <w:rFonts w:ascii="Times New Roman" w:hAnsi="Times New Roman" w:cs="Times New Roman"/>
                <w:color w:val="000000"/>
              </w:rPr>
              <w:pPrChange w:id="1853" w:author="Hemstrom, William Beryl [2]" w:date="2023-05-09T13:38:00Z">
                <w:pPr>
                  <w:jc w:val="center"/>
                </w:pPr>
              </w:pPrChange>
            </w:pPr>
            <w:del w:id="1854" w:author="Hemstrom, William Beryl [2]" w:date="2023-05-09T13:38:00Z">
              <w:r w:rsidDel="009D615F">
                <w:rPr>
                  <w:rFonts w:ascii="Times New Roman" w:hAnsi="Times New Roman" w:cs="Times New Roman"/>
                  <w:color w:val="000000"/>
                </w:rPr>
                <w:delText>0.1563</w:delText>
              </w:r>
            </w:del>
          </w:p>
        </w:tc>
      </w:tr>
      <w:tr w:rsidR="00B67F06" w:rsidDel="009D615F" w14:paraId="485F75FE" w14:textId="4941D1C0" w:rsidTr="00192750">
        <w:trPr>
          <w:trHeight w:val="242"/>
          <w:del w:id="1855" w:author="Hemstrom, William Beryl [2]" w:date="2023-05-09T13:38:00Z"/>
        </w:trPr>
        <w:tc>
          <w:tcPr>
            <w:tcW w:w="1595" w:type="dxa"/>
            <w:tcBorders>
              <w:top w:val="single" w:sz="4" w:space="0" w:color="auto"/>
              <w:left w:val="nil"/>
              <w:bottom w:val="nil"/>
            </w:tcBorders>
          </w:tcPr>
          <w:p w14:paraId="0F5F274C" w14:textId="02C2DA85" w:rsidR="00B67F06" w:rsidDel="009D615F" w:rsidRDefault="00720154" w:rsidP="009D615F">
            <w:pPr>
              <w:spacing w:line="480" w:lineRule="auto"/>
              <w:rPr>
                <w:del w:id="1856" w:author="Hemstrom, William Beryl [2]" w:date="2023-05-09T13:38:00Z"/>
                <w:rFonts w:ascii="Times New Roman" w:hAnsi="Times New Roman" w:cs="Times New Roman"/>
                <w:color w:val="000000"/>
              </w:rPr>
              <w:pPrChange w:id="1857" w:author="Hemstrom, William Beryl [2]" w:date="2023-05-09T13:38:00Z">
                <w:pPr>
                  <w:jc w:val="center"/>
                </w:pPr>
              </w:pPrChange>
            </w:pPr>
            <w:del w:id="1858" w:author="Hemstrom, William Beryl [2]" w:date="2023-05-09T13:38:00Z">
              <w:r w:rsidDel="009D615F">
                <w:rPr>
                  <w:rFonts w:ascii="Times New Roman" w:hAnsi="Times New Roman" w:cs="Times New Roman"/>
                  <w:color w:val="000000"/>
                </w:rPr>
                <w:delText>Mendocino</w:delText>
              </w:r>
            </w:del>
          </w:p>
        </w:tc>
        <w:tc>
          <w:tcPr>
            <w:tcW w:w="1443" w:type="dxa"/>
            <w:tcBorders>
              <w:top w:val="single" w:sz="4" w:space="0" w:color="auto"/>
              <w:bottom w:val="nil"/>
            </w:tcBorders>
            <w:shd w:val="clear" w:color="auto" w:fill="D9D9D9" w:themeFill="background1" w:themeFillShade="D9"/>
          </w:tcPr>
          <w:p w14:paraId="6CFD50EF" w14:textId="79D8048C" w:rsidR="00B67F06" w:rsidDel="009D615F" w:rsidRDefault="00720154" w:rsidP="009D615F">
            <w:pPr>
              <w:spacing w:line="480" w:lineRule="auto"/>
              <w:rPr>
                <w:del w:id="1859" w:author="Hemstrom, William Beryl [2]" w:date="2023-05-09T13:38:00Z"/>
                <w:rFonts w:ascii="Times New Roman" w:hAnsi="Times New Roman" w:cs="Times New Roman"/>
                <w:color w:val="000000"/>
              </w:rPr>
              <w:pPrChange w:id="1860" w:author="Hemstrom, William Beryl [2]" w:date="2023-05-09T13:38:00Z">
                <w:pPr>
                  <w:jc w:val="center"/>
                </w:pPr>
              </w:pPrChange>
            </w:pPr>
            <w:del w:id="1861" w:author="Hemstrom, William Beryl [2]" w:date="2023-05-09T13:38:00Z">
              <w:r w:rsidDel="009D615F">
                <w:rPr>
                  <w:rFonts w:ascii="Times New Roman" w:hAnsi="Times New Roman" w:cs="Times New Roman"/>
                  <w:color w:val="000000"/>
                </w:rPr>
                <w:delText>14</w:delText>
              </w:r>
            </w:del>
          </w:p>
        </w:tc>
        <w:tc>
          <w:tcPr>
            <w:tcW w:w="2666" w:type="dxa"/>
            <w:tcBorders>
              <w:top w:val="single" w:sz="4" w:space="0" w:color="auto"/>
              <w:bottom w:val="nil"/>
            </w:tcBorders>
            <w:shd w:val="clear" w:color="auto" w:fill="D9D9D9" w:themeFill="background1" w:themeFillShade="D9"/>
          </w:tcPr>
          <w:p w14:paraId="4D16CE38" w14:textId="2177C2B9" w:rsidR="00B67F06" w:rsidDel="009D615F" w:rsidRDefault="00720154" w:rsidP="009D615F">
            <w:pPr>
              <w:spacing w:line="480" w:lineRule="auto"/>
              <w:rPr>
                <w:del w:id="1862" w:author="Hemstrom, William Beryl [2]" w:date="2023-05-09T13:38:00Z"/>
                <w:rFonts w:ascii="Times New Roman" w:hAnsi="Times New Roman" w:cs="Times New Roman"/>
                <w:color w:val="000000"/>
              </w:rPr>
              <w:pPrChange w:id="1863" w:author="Hemstrom, William Beryl [2]" w:date="2023-05-09T13:38:00Z">
                <w:pPr>
                  <w:jc w:val="center"/>
                </w:pPr>
              </w:pPrChange>
            </w:pPr>
            <w:del w:id="1864" w:author="Hemstrom, William Beryl [2]" w:date="2023-05-09T13:38:00Z">
              <w:r w:rsidRPr="00720154" w:rsidDel="009D615F">
                <w:rPr>
                  <w:rFonts w:ascii="Times New Roman" w:hAnsi="Times New Roman" w:cs="Times New Roman"/>
                  <w:color w:val="000000"/>
                </w:rPr>
                <w:delText>0.2000</w:delText>
              </w:r>
            </w:del>
          </w:p>
        </w:tc>
        <w:tc>
          <w:tcPr>
            <w:tcW w:w="2036" w:type="dxa"/>
            <w:tcBorders>
              <w:top w:val="single" w:sz="4" w:space="0" w:color="auto"/>
              <w:bottom w:val="nil"/>
            </w:tcBorders>
            <w:shd w:val="clear" w:color="auto" w:fill="D9D9D9" w:themeFill="background1" w:themeFillShade="D9"/>
          </w:tcPr>
          <w:p w14:paraId="7EF21BAC" w14:textId="6D275F4E" w:rsidR="00B67F06" w:rsidDel="009D615F" w:rsidRDefault="00F1246B" w:rsidP="009D615F">
            <w:pPr>
              <w:spacing w:line="480" w:lineRule="auto"/>
              <w:rPr>
                <w:del w:id="1865" w:author="Hemstrom, William Beryl [2]" w:date="2023-05-09T13:38:00Z"/>
                <w:rFonts w:ascii="Times New Roman" w:hAnsi="Times New Roman" w:cs="Times New Roman"/>
                <w:color w:val="000000"/>
              </w:rPr>
              <w:pPrChange w:id="1866" w:author="Hemstrom, William Beryl [2]" w:date="2023-05-09T13:38:00Z">
                <w:pPr>
                  <w:jc w:val="center"/>
                </w:pPr>
              </w:pPrChange>
            </w:pPr>
            <w:del w:id="1867" w:author="Hemstrom, William Beryl [2]" w:date="2023-05-09T13:38:00Z">
              <w:r w:rsidDel="009D615F">
                <w:rPr>
                  <w:rFonts w:ascii="Times New Roman" w:hAnsi="Times New Roman" w:cs="Times New Roman"/>
                  <w:color w:val="000000"/>
                </w:rPr>
                <w:delText>0.1667</w:delText>
              </w:r>
            </w:del>
          </w:p>
        </w:tc>
        <w:tc>
          <w:tcPr>
            <w:tcW w:w="2308" w:type="dxa"/>
            <w:tcBorders>
              <w:top w:val="single" w:sz="4" w:space="0" w:color="auto"/>
              <w:bottom w:val="nil"/>
              <w:right w:val="nil"/>
            </w:tcBorders>
            <w:shd w:val="clear" w:color="auto" w:fill="D9D9D9" w:themeFill="background1" w:themeFillShade="D9"/>
          </w:tcPr>
          <w:p w14:paraId="291C93D1" w14:textId="427CCFEF" w:rsidR="00B67F06" w:rsidDel="009D615F" w:rsidRDefault="00F1246B" w:rsidP="009D615F">
            <w:pPr>
              <w:spacing w:line="480" w:lineRule="auto"/>
              <w:rPr>
                <w:del w:id="1868" w:author="Hemstrom, William Beryl [2]" w:date="2023-05-09T13:38:00Z"/>
                <w:rFonts w:ascii="Times New Roman" w:hAnsi="Times New Roman" w:cs="Times New Roman"/>
                <w:color w:val="000000"/>
              </w:rPr>
              <w:pPrChange w:id="1869" w:author="Hemstrom, William Beryl [2]" w:date="2023-05-09T13:38:00Z">
                <w:pPr>
                  <w:tabs>
                    <w:tab w:val="left" w:pos="320"/>
                  </w:tabs>
                  <w:jc w:val="center"/>
                </w:pPr>
              </w:pPrChange>
            </w:pPr>
            <w:del w:id="1870" w:author="Hemstrom, William Beryl [2]" w:date="2023-05-09T13:38:00Z">
              <w:r w:rsidDel="009D615F">
                <w:rPr>
                  <w:rFonts w:ascii="Times New Roman" w:hAnsi="Times New Roman" w:cs="Times New Roman"/>
                  <w:color w:val="000000"/>
                </w:rPr>
                <w:delText>0.1667</w:delText>
              </w:r>
            </w:del>
          </w:p>
        </w:tc>
      </w:tr>
    </w:tbl>
    <w:p w14:paraId="04095222" w14:textId="7D1888FD" w:rsidR="000E2B4A" w:rsidDel="009D615F" w:rsidRDefault="000E2B4A" w:rsidP="009D615F">
      <w:pPr>
        <w:spacing w:line="480" w:lineRule="auto"/>
        <w:rPr>
          <w:del w:id="1871" w:author="Hemstrom, William Beryl [2]" w:date="2023-05-09T13:38:00Z"/>
          <w:rFonts w:ascii="Times New Roman" w:hAnsi="Times New Roman" w:cs="Times New Roman"/>
          <w:color w:val="000000"/>
        </w:rPr>
        <w:pPrChange w:id="1872" w:author="Hemstrom, William Beryl [2]" w:date="2023-05-09T13:38:00Z">
          <w:pPr>
            <w:jc w:val="both"/>
          </w:pPr>
        </w:pPrChange>
      </w:pPr>
    </w:p>
    <w:p w14:paraId="75CB1AC2" w14:textId="4BCBCFCF" w:rsidR="00652E2A" w:rsidDel="009D615F" w:rsidRDefault="00652E2A" w:rsidP="009D615F">
      <w:pPr>
        <w:spacing w:line="480" w:lineRule="auto"/>
        <w:rPr>
          <w:del w:id="1873" w:author="Hemstrom, William Beryl [2]" w:date="2023-05-09T13:38:00Z"/>
          <w:rFonts w:ascii="Times New Roman" w:hAnsi="Times New Roman" w:cs="Times New Roman"/>
          <w:color w:val="000000"/>
        </w:rPr>
        <w:pPrChange w:id="1874" w:author="Hemstrom, William Beryl [2]" w:date="2023-05-09T13:38:00Z">
          <w:pPr>
            <w:jc w:val="both"/>
          </w:pPr>
        </w:pPrChange>
      </w:pPr>
    </w:p>
    <w:p w14:paraId="2D8610F9" w14:textId="2C7311E2" w:rsidR="0094442C" w:rsidRDefault="00D92EEA" w:rsidP="009D615F">
      <w:pPr>
        <w:spacing w:line="480" w:lineRule="auto"/>
        <w:rPr>
          <w:rFonts w:ascii="Times New Roman" w:hAnsi="Times New Roman" w:cs="Times New Roman"/>
          <w:color w:val="000000"/>
        </w:rPr>
      </w:pPr>
      <w:del w:id="1875" w:author="Hemstrom, William Beryl [2]" w:date="2023-05-09T13:38:00Z">
        <w:r w:rsidDel="009D615F">
          <w:rPr>
            <w:rFonts w:ascii="Times New Roman" w:hAnsi="Times New Roman" w:cs="Times New Roman"/>
            <w:color w:val="000000"/>
          </w:rPr>
          <w:tab/>
          <w:delText xml:space="preserve">Heterozygosity </w:delText>
        </w:r>
        <w:r w:rsidR="00D02B05" w:rsidDel="009D615F">
          <w:rPr>
            <w:rFonts w:ascii="Times New Roman" w:hAnsi="Times New Roman" w:cs="Times New Roman"/>
            <w:color w:val="000000"/>
          </w:rPr>
          <w:delText>is another important measure of genetic diversity. Increased numbers of heterozygous individuals correlate with increased diversity, as more allelotypes are present in the population.</w:delText>
        </w:r>
        <w:r w:rsidDel="009D615F">
          <w:rPr>
            <w:rFonts w:ascii="Times New Roman" w:hAnsi="Times New Roman" w:cs="Times New Roman"/>
            <w:color w:val="000000"/>
          </w:rPr>
          <w:delText xml:space="preserve"> The mean heterozygosity measured amongst all of the populations in S</w:delText>
        </w:r>
        <w:r w:rsidR="00E636F1" w:rsidDel="009D615F">
          <w:rPr>
            <w:rFonts w:ascii="Times New Roman" w:hAnsi="Times New Roman" w:cs="Times New Roman"/>
            <w:color w:val="000000"/>
          </w:rPr>
          <w:delText xml:space="preserve">hasta-Trinity </w:delText>
        </w:r>
        <w:r w:rsidDel="009D615F">
          <w:rPr>
            <w:rFonts w:ascii="Times New Roman" w:hAnsi="Times New Roman" w:cs="Times New Roman"/>
            <w:color w:val="000000"/>
          </w:rPr>
          <w:delText>was 0.2018</w:delText>
        </w:r>
        <w:r w:rsidR="00045C3F" w:rsidDel="009D615F">
          <w:rPr>
            <w:rFonts w:ascii="Times New Roman" w:hAnsi="Times New Roman" w:cs="Times New Roman"/>
            <w:color w:val="000000"/>
          </w:rPr>
          <w:delText xml:space="preserve"> (95% CI: 0.1850-0.2186)</w:delText>
        </w:r>
        <w:r w:rsidDel="009D615F">
          <w:rPr>
            <w:rFonts w:ascii="Times New Roman" w:hAnsi="Times New Roman" w:cs="Times New Roman"/>
            <w:color w:val="000000"/>
          </w:rPr>
          <w:delText>. In S</w:delText>
        </w:r>
        <w:r w:rsidR="00E636F1" w:rsidDel="009D615F">
          <w:rPr>
            <w:rFonts w:ascii="Times New Roman" w:hAnsi="Times New Roman" w:cs="Times New Roman"/>
            <w:color w:val="000000"/>
          </w:rPr>
          <w:delText xml:space="preserve">ix Rivers </w:delText>
        </w:r>
        <w:r w:rsidDel="009D615F">
          <w:rPr>
            <w:rFonts w:ascii="Times New Roman" w:hAnsi="Times New Roman" w:cs="Times New Roman"/>
            <w:color w:val="000000"/>
          </w:rPr>
          <w:delText>it was 0.1956</w:delText>
        </w:r>
        <w:r w:rsidR="00045C3F" w:rsidDel="009D615F">
          <w:rPr>
            <w:rFonts w:ascii="Times New Roman" w:hAnsi="Times New Roman" w:cs="Times New Roman"/>
            <w:color w:val="000000"/>
          </w:rPr>
          <w:delText xml:space="preserve"> (95% CI: </w:delText>
        </w:r>
        <w:r w:rsidR="00322C28" w:rsidDel="009D615F">
          <w:rPr>
            <w:rFonts w:ascii="Times New Roman" w:hAnsi="Times New Roman" w:cs="Times New Roman"/>
            <w:color w:val="000000"/>
          </w:rPr>
          <w:delText>0.1885-</w:delText>
        </w:r>
        <w:r w:rsidR="002B7772" w:rsidDel="009D615F">
          <w:rPr>
            <w:rFonts w:ascii="Times New Roman" w:hAnsi="Times New Roman" w:cs="Times New Roman"/>
            <w:color w:val="000000"/>
          </w:rPr>
          <w:delText>0.2027)</w:delText>
        </w:r>
        <w:r w:rsidDel="009D615F">
          <w:rPr>
            <w:rFonts w:ascii="Times New Roman" w:hAnsi="Times New Roman" w:cs="Times New Roman"/>
            <w:color w:val="000000"/>
          </w:rPr>
          <w:delText xml:space="preserve">, while in </w:delText>
        </w:r>
        <w:r w:rsidR="00E636F1" w:rsidDel="009D615F">
          <w:rPr>
            <w:rFonts w:ascii="Times New Roman" w:hAnsi="Times New Roman" w:cs="Times New Roman"/>
            <w:color w:val="000000"/>
          </w:rPr>
          <w:delText>Plumas</w:delText>
        </w:r>
        <w:r w:rsidDel="009D615F">
          <w:rPr>
            <w:rFonts w:ascii="Times New Roman" w:hAnsi="Times New Roman" w:cs="Times New Roman"/>
            <w:color w:val="000000"/>
          </w:rPr>
          <w:delText xml:space="preserve"> and </w:delText>
        </w:r>
        <w:r w:rsidR="008D65C1" w:rsidDel="009D615F">
          <w:rPr>
            <w:rFonts w:ascii="Times New Roman" w:hAnsi="Times New Roman" w:cs="Times New Roman"/>
            <w:color w:val="000000"/>
          </w:rPr>
          <w:delText>Mendocino</w:delText>
        </w:r>
        <w:r w:rsidDel="009D615F">
          <w:rPr>
            <w:rFonts w:ascii="Times New Roman" w:hAnsi="Times New Roman" w:cs="Times New Roman"/>
            <w:color w:val="000000"/>
          </w:rPr>
          <w:delText xml:space="preserve"> it was 0.1546</w:delText>
        </w:r>
        <w:r w:rsidR="002B7772" w:rsidDel="009D615F">
          <w:rPr>
            <w:rFonts w:ascii="Times New Roman" w:hAnsi="Times New Roman" w:cs="Times New Roman"/>
            <w:color w:val="000000"/>
          </w:rPr>
          <w:delText xml:space="preserve"> (95% CI: 0.1465-0.1627)</w:delText>
        </w:r>
        <w:r w:rsidDel="009D615F">
          <w:rPr>
            <w:rFonts w:ascii="Times New Roman" w:hAnsi="Times New Roman" w:cs="Times New Roman"/>
            <w:color w:val="000000"/>
          </w:rPr>
          <w:delText xml:space="preserve"> and 0.1667 respectively.</w:delText>
        </w:r>
        <w:r w:rsidR="00D02B05" w:rsidDel="009D615F">
          <w:rPr>
            <w:rFonts w:ascii="Times New Roman" w:hAnsi="Times New Roman" w:cs="Times New Roman"/>
            <w:color w:val="000000"/>
          </w:rPr>
          <w:delText xml:space="preserve"> </w:delText>
        </w:r>
      </w:del>
    </w:p>
    <w:p w14:paraId="1BDB6D9D" w14:textId="355AB401" w:rsidR="00484780" w:rsidRDefault="00484780" w:rsidP="00D92EEA">
      <w:pPr>
        <w:spacing w:line="480" w:lineRule="auto"/>
        <w:rPr>
          <w:rFonts w:ascii="Times New Roman" w:hAnsi="Times New Roman" w:cs="Times New Roman"/>
          <w:color w:val="000000"/>
        </w:rPr>
      </w:pPr>
      <w:r>
        <w:rPr>
          <w:rFonts w:ascii="Times New Roman" w:hAnsi="Times New Roman" w:cs="Times New Roman"/>
          <w:color w:val="000000"/>
        </w:rPr>
        <w:br w:type="page"/>
      </w:r>
    </w:p>
    <w:p w14:paraId="7C30FAA7" w14:textId="1A193A5F" w:rsidR="00127450" w:rsidDel="00C802F5" w:rsidRDefault="00C802F5">
      <w:pPr>
        <w:spacing w:line="480" w:lineRule="auto"/>
        <w:textAlignment w:val="baseline"/>
        <w:rPr>
          <w:del w:id="1876" w:author="Hemstrom, William Beryl" w:date="2023-01-23T15:23:00Z"/>
          <w:rFonts w:ascii="Times New Roman" w:hAnsi="Times New Roman" w:cs="Times New Roman"/>
          <w:color w:val="000000"/>
        </w:rPr>
      </w:pPr>
      <w:ins w:id="1877" w:author="Hemstrom, William Beryl" w:date="2023-01-23T15:23:00Z">
        <w:r>
          <w:rPr>
            <w:rFonts w:ascii="Times New Roman" w:hAnsi="Times New Roman" w:cs="Times New Roman"/>
            <w:b/>
            <w:bCs/>
            <w:color w:val="000000"/>
          </w:rPr>
          <w:lastRenderedPageBreak/>
          <w:t>Discussion:</w:t>
        </w:r>
      </w:ins>
      <w:del w:id="1878" w:author="Hemstrom, William Beryl" w:date="2023-01-23T15:23:00Z">
        <w:r w:rsidR="00127450" w:rsidDel="00C802F5">
          <w:rPr>
            <w:rFonts w:ascii="Times New Roman" w:hAnsi="Times New Roman" w:cs="Times New Roman"/>
            <w:color w:val="000000"/>
          </w:rPr>
          <w:delText>CHAPTER IV</w:delText>
        </w:r>
      </w:del>
    </w:p>
    <w:p w14:paraId="2A33A3C7" w14:textId="77777777" w:rsidR="00C802F5" w:rsidRDefault="00C802F5">
      <w:pPr>
        <w:spacing w:line="480" w:lineRule="auto"/>
        <w:textAlignment w:val="baseline"/>
        <w:rPr>
          <w:ins w:id="1879" w:author="Hemstrom, William Beryl" w:date="2023-01-23T15:23:00Z"/>
          <w:rFonts w:ascii="Times New Roman" w:hAnsi="Times New Roman" w:cs="Times New Roman"/>
          <w:color w:val="000000"/>
        </w:rPr>
        <w:pPrChange w:id="1880" w:author="Hemstrom, William Beryl" w:date="2023-01-23T15:23:00Z">
          <w:pPr>
            <w:spacing w:line="480" w:lineRule="auto"/>
            <w:jc w:val="center"/>
            <w:textAlignment w:val="baseline"/>
          </w:pPr>
        </w:pPrChange>
      </w:pPr>
    </w:p>
    <w:p w14:paraId="3DD6352C" w14:textId="47803ABC" w:rsidR="009E1944" w:rsidDel="00C802F5" w:rsidRDefault="009E1944" w:rsidP="009E1944">
      <w:pPr>
        <w:spacing w:line="480" w:lineRule="auto"/>
        <w:jc w:val="center"/>
        <w:textAlignment w:val="baseline"/>
        <w:rPr>
          <w:del w:id="1881" w:author="Hemstrom, William Beryl" w:date="2023-01-23T15:23:00Z"/>
          <w:rFonts w:ascii="Times New Roman" w:hAnsi="Times New Roman" w:cs="Times New Roman"/>
          <w:color w:val="000000"/>
        </w:rPr>
      </w:pPr>
      <w:del w:id="1882" w:author="Hemstrom, William Beryl" w:date="2023-01-23T15:23:00Z">
        <w:r w:rsidDel="00C802F5">
          <w:rPr>
            <w:rFonts w:ascii="Times New Roman" w:hAnsi="Times New Roman" w:cs="Times New Roman"/>
            <w:color w:val="000000"/>
          </w:rPr>
          <w:delText>DISCUSSION</w:delText>
        </w:r>
      </w:del>
    </w:p>
    <w:p w14:paraId="3413A612" w14:textId="38E87F8D" w:rsidR="005E3E0A" w:rsidRDefault="005E3E0A" w:rsidP="00CF3600">
      <w:pPr>
        <w:spacing w:line="480" w:lineRule="auto"/>
        <w:textAlignment w:val="baseline"/>
        <w:rPr>
          <w:rFonts w:ascii="Times New Roman" w:hAnsi="Times New Roman" w:cs="Times New Roman"/>
          <w:color w:val="000000"/>
          <w:u w:val="single"/>
        </w:rPr>
      </w:pPr>
      <w:r>
        <w:rPr>
          <w:rFonts w:ascii="Times New Roman" w:hAnsi="Times New Roman" w:cs="Times New Roman"/>
          <w:color w:val="000000"/>
          <w:u w:val="single"/>
        </w:rPr>
        <w:t>Geographic Regions</w:t>
      </w:r>
    </w:p>
    <w:p w14:paraId="58A1017A" w14:textId="5A4FE635" w:rsidR="00F25C11" w:rsidRDefault="00C651C6" w:rsidP="00F25C11">
      <w:pPr>
        <w:spacing w:line="480" w:lineRule="auto"/>
        <w:ind w:firstLine="720"/>
        <w:rPr>
          <w:rFonts w:ascii="Times New Roman" w:hAnsi="Times New Roman" w:cs="Times New Roman"/>
        </w:rPr>
      </w:pPr>
      <w:del w:id="1883" w:author="Hemstrom, William Beryl" w:date="2023-01-23T15:56:00Z">
        <w:r w:rsidDel="00574553">
          <w:rPr>
            <w:rFonts w:ascii="Times New Roman" w:hAnsi="Times New Roman" w:cs="Times New Roman"/>
          </w:rPr>
          <w:delText xml:space="preserve">The goals of this study were to determine whether genetic distinctions exist between the regions </w:delText>
        </w:r>
        <w:r w:rsidR="00D713D0" w:rsidDel="00574553">
          <w:rPr>
            <w:rFonts w:ascii="Times New Roman" w:hAnsi="Times New Roman" w:cs="Times New Roman"/>
          </w:rPr>
          <w:delText xml:space="preserve">in which </w:delText>
        </w:r>
        <w:r w:rsidR="00D713D0" w:rsidDel="00574553">
          <w:rPr>
            <w:rFonts w:ascii="Times New Roman" w:hAnsi="Times New Roman" w:cs="Times New Roman"/>
            <w:i/>
          </w:rPr>
          <w:delText xml:space="preserve">Darlingtonia californica </w:delText>
        </w:r>
        <w:r w:rsidR="00D713D0" w:rsidDel="00574553">
          <w:rPr>
            <w:rFonts w:ascii="Times New Roman" w:hAnsi="Times New Roman" w:cs="Times New Roman"/>
          </w:rPr>
          <w:delText>is found and</w:delText>
        </w:r>
        <w:r w:rsidDel="00574553">
          <w:rPr>
            <w:rFonts w:ascii="Times New Roman" w:hAnsi="Times New Roman" w:cs="Times New Roman"/>
          </w:rPr>
          <w:delText xml:space="preserve"> which regions </w:delText>
        </w:r>
        <w:r w:rsidR="00D713D0" w:rsidDel="00574553">
          <w:rPr>
            <w:rFonts w:ascii="Times New Roman" w:hAnsi="Times New Roman" w:cs="Times New Roman"/>
          </w:rPr>
          <w:delText>are the most diverse.</w:delText>
        </w:r>
        <w:r w:rsidDel="00574553">
          <w:rPr>
            <w:rFonts w:ascii="Times New Roman" w:hAnsi="Times New Roman" w:cs="Times New Roman"/>
          </w:rPr>
          <w:delText xml:space="preserve"> </w:delText>
        </w:r>
        <w:r w:rsidR="00BD5471" w:rsidDel="00574553">
          <w:rPr>
            <w:rFonts w:ascii="Times New Roman" w:hAnsi="Times New Roman" w:cs="Times New Roman"/>
          </w:rPr>
          <w:delText xml:space="preserve">Clear distinctions between the geographic regions </w:delText>
        </w:r>
        <w:r w:rsidR="00CB5B75" w:rsidDel="00574553">
          <w:rPr>
            <w:rFonts w:ascii="Times New Roman" w:hAnsi="Times New Roman" w:cs="Times New Roman"/>
          </w:rPr>
          <w:delText xml:space="preserve">would </w:delText>
        </w:r>
        <w:r w:rsidR="00BD5471" w:rsidDel="00574553">
          <w:rPr>
            <w:rFonts w:ascii="Times New Roman" w:hAnsi="Times New Roman" w:cs="Times New Roman"/>
          </w:rPr>
          <w:delText xml:space="preserve">indicate </w:delText>
        </w:r>
        <w:r w:rsidR="00230B6D" w:rsidDel="00574553">
          <w:rPr>
            <w:rFonts w:ascii="Times New Roman" w:hAnsi="Times New Roman" w:cs="Times New Roman"/>
          </w:rPr>
          <w:delText xml:space="preserve">there </w:delText>
        </w:r>
        <w:r w:rsidR="0095146D" w:rsidDel="00574553">
          <w:rPr>
            <w:rFonts w:ascii="Times New Roman" w:hAnsi="Times New Roman" w:cs="Times New Roman"/>
          </w:rPr>
          <w:delText>is</w:delText>
        </w:r>
        <w:r w:rsidR="00230B6D" w:rsidDel="00574553">
          <w:rPr>
            <w:rFonts w:ascii="Times New Roman" w:hAnsi="Times New Roman" w:cs="Times New Roman"/>
          </w:rPr>
          <w:delText xml:space="preserve"> reduced gene flow</w:delText>
        </w:r>
        <w:r w:rsidR="00D713D0" w:rsidDel="00574553">
          <w:rPr>
            <w:rFonts w:ascii="Times New Roman" w:hAnsi="Times New Roman" w:cs="Times New Roman"/>
          </w:rPr>
          <w:delText>, thus differences in diversity between the regions would be present</w:delText>
        </w:r>
        <w:r w:rsidR="00230B6D" w:rsidDel="00574553">
          <w:rPr>
            <w:rFonts w:ascii="Times New Roman" w:hAnsi="Times New Roman" w:cs="Times New Roman"/>
          </w:rPr>
          <w:delText>. In order to determine diversity, I first identified whether these distinctions were present</w:delText>
        </w:r>
        <w:r w:rsidR="00230B6D" w:rsidRPr="00C0075F" w:rsidDel="00574553">
          <w:rPr>
            <w:rFonts w:ascii="Times New Roman" w:hAnsi="Times New Roman" w:cs="Times New Roman"/>
          </w:rPr>
          <w:delText>.</w:delText>
        </w:r>
        <w:r w:rsidR="00BD5471" w:rsidRPr="00C0075F" w:rsidDel="00574553">
          <w:rPr>
            <w:rFonts w:ascii="Times New Roman" w:hAnsi="Times New Roman" w:cs="Times New Roman"/>
          </w:rPr>
          <w:delText xml:space="preserve"> With the </w:delText>
        </w:r>
        <w:r w:rsidR="00C0075F" w:rsidDel="00574553">
          <w:rPr>
            <w:rFonts w:ascii="Times New Roman" w:hAnsi="Times New Roman" w:cs="Times New Roman"/>
          </w:rPr>
          <w:delText>optimal</w:delText>
        </w:r>
        <w:r w:rsidR="00BD5471" w:rsidRPr="00C0075F" w:rsidDel="00574553">
          <w:rPr>
            <w:rFonts w:ascii="Times New Roman" w:hAnsi="Times New Roman" w:cs="Times New Roman"/>
          </w:rPr>
          <w:delText xml:space="preserve"> K value of 3, the STRUCTURE analysis indicates clear distinctions between the regions.</w:delText>
        </w:r>
        <w:r w:rsidR="00BD5471" w:rsidDel="00574553">
          <w:rPr>
            <w:rFonts w:ascii="Times New Roman" w:hAnsi="Times New Roman" w:cs="Times New Roman"/>
          </w:rPr>
          <w:delText xml:space="preserve"> </w:delText>
        </w:r>
        <w:r w:rsidR="008D65C1" w:rsidDel="00574553">
          <w:rPr>
            <w:rFonts w:ascii="Times New Roman" w:hAnsi="Times New Roman" w:cs="Times New Roman"/>
          </w:rPr>
          <w:delText xml:space="preserve"> The UMAP dimensional reduc</w:delText>
        </w:r>
        <w:r w:rsidR="00732082" w:rsidDel="00574553">
          <w:rPr>
            <w:rFonts w:ascii="Times New Roman" w:hAnsi="Times New Roman" w:cs="Times New Roman"/>
          </w:rPr>
          <w:delText xml:space="preserve">tion approach also confirmed relative separation between the groups, especially </w:delText>
        </w:r>
        <w:r w:rsidR="002213F7" w:rsidDel="00574553">
          <w:rPr>
            <w:rFonts w:ascii="Times New Roman" w:hAnsi="Times New Roman" w:cs="Times New Roman"/>
          </w:rPr>
          <w:delText xml:space="preserve">with the Six Rivers region </w:delText>
        </w:r>
        <w:r w:rsidR="00732082" w:rsidDel="00574553">
          <w:rPr>
            <w:rFonts w:ascii="Times New Roman" w:hAnsi="Times New Roman" w:cs="Times New Roman"/>
          </w:rPr>
          <w:delText xml:space="preserve">. </w:delText>
        </w:r>
      </w:del>
      <w:ins w:id="1884" w:author="Hemstrom, William Beryl" w:date="2023-01-23T15:56:00Z">
        <w:r w:rsidR="00574553">
          <w:rPr>
            <w:rFonts w:ascii="Times New Roman" w:hAnsi="Times New Roman" w:cs="Times New Roman"/>
          </w:rPr>
          <w:t>Each of our genetic differentiation tests (UMAP, F</w:t>
        </w:r>
        <w:r w:rsidR="00574553">
          <w:rPr>
            <w:rFonts w:ascii="Times New Roman" w:hAnsi="Times New Roman" w:cs="Times New Roman"/>
            <w:vertAlign w:val="subscript"/>
          </w:rPr>
          <w:t>ST</w:t>
        </w:r>
        <w:r w:rsidR="00574553">
          <w:rPr>
            <w:rFonts w:ascii="Times New Roman" w:hAnsi="Times New Roman" w:cs="Times New Roman"/>
          </w:rPr>
          <w:t>, and STRUC</w:t>
        </w:r>
      </w:ins>
      <w:ins w:id="1885" w:author="Hemstrom, William Beryl" w:date="2023-01-23T15:57:00Z">
        <w:r w:rsidR="00574553">
          <w:rPr>
            <w:rFonts w:ascii="Times New Roman" w:hAnsi="Times New Roman" w:cs="Times New Roman"/>
          </w:rPr>
          <w:t xml:space="preserve">TURE) indicate that </w:t>
        </w:r>
        <w:r w:rsidR="00574553">
          <w:rPr>
            <w:rFonts w:ascii="Times New Roman" w:hAnsi="Times New Roman" w:cs="Times New Roman"/>
            <w:i/>
            <w:iCs/>
          </w:rPr>
          <w:t xml:space="preserve">D. californica </w:t>
        </w:r>
        <w:r w:rsidR="00574553">
          <w:rPr>
            <w:rFonts w:ascii="Times New Roman" w:hAnsi="Times New Roman" w:cs="Times New Roman"/>
          </w:rPr>
          <w:t>individuals in each region</w:t>
        </w:r>
      </w:ins>
      <w:ins w:id="1886" w:author="Hemstrom, William Beryl" w:date="2023-01-23T15:56:00Z">
        <w:r w:rsidR="00574553">
          <w:rPr>
            <w:rFonts w:ascii="Times New Roman" w:hAnsi="Times New Roman" w:cs="Times New Roman"/>
          </w:rPr>
          <w:t xml:space="preserve"> </w:t>
        </w:r>
      </w:ins>
      <w:ins w:id="1887" w:author="Hemstrom, William Beryl" w:date="2023-01-23T15:58:00Z">
        <w:r w:rsidR="00574553">
          <w:rPr>
            <w:rFonts w:ascii="Times New Roman" w:hAnsi="Times New Roman" w:cs="Times New Roman"/>
          </w:rPr>
          <w:t xml:space="preserve">are distinct, </w:t>
        </w:r>
        <w:proofErr w:type="gramStart"/>
        <w:r w:rsidR="00574553">
          <w:rPr>
            <w:rFonts w:ascii="Times New Roman" w:hAnsi="Times New Roman" w:cs="Times New Roman"/>
          </w:rPr>
          <w:t>with the exception</w:t>
        </w:r>
      </w:ins>
      <w:ins w:id="1888" w:author="Hemstrom, William Beryl" w:date="2023-01-23T15:59:00Z">
        <w:r w:rsidR="00574553">
          <w:rPr>
            <w:rFonts w:ascii="Times New Roman" w:hAnsi="Times New Roman" w:cs="Times New Roman"/>
          </w:rPr>
          <w:t xml:space="preserve"> of</w:t>
        </w:r>
        <w:proofErr w:type="gramEnd"/>
        <w:r w:rsidR="00574553">
          <w:rPr>
            <w:rFonts w:ascii="Times New Roman" w:hAnsi="Times New Roman" w:cs="Times New Roman"/>
          </w:rPr>
          <w:t xml:space="preserve"> the </w:t>
        </w:r>
        <w:proofErr w:type="spellStart"/>
        <w:r w:rsidR="00574553">
          <w:rPr>
            <w:rFonts w:ascii="Times New Roman" w:hAnsi="Times New Roman" w:cs="Times New Roman"/>
          </w:rPr>
          <w:t>Mendicino</w:t>
        </w:r>
        <w:proofErr w:type="spellEnd"/>
        <w:r w:rsidR="00574553">
          <w:rPr>
            <w:rFonts w:ascii="Times New Roman" w:hAnsi="Times New Roman" w:cs="Times New Roman"/>
          </w:rPr>
          <w:t xml:space="preserve"> populations which grouped with those from the Plumas National Forest. </w:t>
        </w:r>
      </w:ins>
      <w:r w:rsidR="00BD5471">
        <w:rPr>
          <w:rFonts w:ascii="Times New Roman" w:hAnsi="Times New Roman" w:cs="Times New Roman"/>
        </w:rPr>
        <w:t>S</w:t>
      </w:r>
      <w:r w:rsidR="00230B6D">
        <w:rPr>
          <w:rFonts w:ascii="Times New Roman" w:hAnsi="Times New Roman" w:cs="Times New Roman"/>
        </w:rPr>
        <w:t>ince the regions were confirmed to be</w:t>
      </w:r>
      <w:r w:rsidR="00BD5471">
        <w:rPr>
          <w:rFonts w:ascii="Times New Roman" w:hAnsi="Times New Roman" w:cs="Times New Roman"/>
        </w:rPr>
        <w:t xml:space="preserve"> distinct, </w:t>
      </w:r>
      <w:r w:rsidR="00230B6D">
        <w:rPr>
          <w:rFonts w:ascii="Times New Roman" w:hAnsi="Times New Roman" w:cs="Times New Roman"/>
        </w:rPr>
        <w:t>I next</w:t>
      </w:r>
      <w:r w:rsidR="00BD5471">
        <w:rPr>
          <w:rFonts w:ascii="Times New Roman" w:hAnsi="Times New Roman" w:cs="Times New Roman"/>
        </w:rPr>
        <w:t xml:space="preserve"> </w:t>
      </w:r>
      <w:r w:rsidR="00230B6D">
        <w:rPr>
          <w:rFonts w:ascii="Times New Roman" w:hAnsi="Times New Roman" w:cs="Times New Roman"/>
        </w:rPr>
        <w:t xml:space="preserve">looked for the genetic diversity </w:t>
      </w:r>
      <w:r w:rsidR="00B31F39">
        <w:rPr>
          <w:rFonts w:ascii="Times New Roman" w:hAnsi="Times New Roman" w:cs="Times New Roman"/>
        </w:rPr>
        <w:t>within</w:t>
      </w:r>
      <w:r w:rsidR="00230B6D">
        <w:rPr>
          <w:rFonts w:ascii="Times New Roman" w:hAnsi="Times New Roman" w:cs="Times New Roman"/>
        </w:rPr>
        <w:t xml:space="preserve"> each region. </w:t>
      </w:r>
      <w:r w:rsidR="00696D42">
        <w:rPr>
          <w:rFonts w:ascii="Times New Roman" w:hAnsi="Times New Roman" w:cs="Times New Roman"/>
          <w:color w:val="000000"/>
        </w:rPr>
        <w:t xml:space="preserve">One measure for determining genetic diversity among populations is by examining the number of private alleles found in each. Private alleles refer to SNP </w:t>
      </w:r>
      <w:del w:id="1889" w:author="Hemstrom, William Beryl [2]" w:date="2023-05-08T14:34:00Z">
        <w:r w:rsidR="00696D42" w:rsidDel="001745EA">
          <w:rPr>
            <w:rFonts w:ascii="Times New Roman" w:hAnsi="Times New Roman" w:cs="Times New Roman"/>
            <w:color w:val="000000"/>
          </w:rPr>
          <w:delText xml:space="preserve">allelotypes </w:delText>
        </w:r>
      </w:del>
      <w:ins w:id="1890" w:author="Hemstrom, William Beryl [2]" w:date="2023-05-08T14:34:00Z">
        <w:r w:rsidR="001745EA">
          <w:rPr>
            <w:rFonts w:ascii="Times New Roman" w:hAnsi="Times New Roman" w:cs="Times New Roman"/>
            <w:color w:val="000000"/>
          </w:rPr>
          <w:t xml:space="preserve">alleles </w:t>
        </w:r>
      </w:ins>
      <w:r w:rsidR="00696D42">
        <w:rPr>
          <w:rFonts w:ascii="Times New Roman" w:hAnsi="Times New Roman" w:cs="Times New Roman"/>
          <w:color w:val="000000"/>
        </w:rPr>
        <w:t xml:space="preserve">that are unique to a population and not found in any other population. Greater numbers of private alleles indicate an increased richness in the genetic profile of a population. </w:t>
      </w:r>
      <w:r w:rsidR="003E6E8B">
        <w:rPr>
          <w:rFonts w:ascii="Times New Roman" w:hAnsi="Times New Roman" w:cs="Times New Roman"/>
        </w:rPr>
        <w:t xml:space="preserve">With </w:t>
      </w:r>
      <w:r w:rsidR="00BD5471">
        <w:rPr>
          <w:rFonts w:ascii="Times New Roman" w:hAnsi="Times New Roman" w:cs="Times New Roman"/>
        </w:rPr>
        <w:t>the private allele analysis</w:t>
      </w:r>
      <w:r w:rsidR="003E6E8B">
        <w:rPr>
          <w:rFonts w:ascii="Times New Roman" w:hAnsi="Times New Roman" w:cs="Times New Roman"/>
        </w:rPr>
        <w:t>, S</w:t>
      </w:r>
      <w:r w:rsidR="002213F7">
        <w:rPr>
          <w:rFonts w:ascii="Times New Roman" w:hAnsi="Times New Roman" w:cs="Times New Roman"/>
        </w:rPr>
        <w:t>ix Rivers National Forest</w:t>
      </w:r>
      <w:r w:rsidR="003E6E8B">
        <w:rPr>
          <w:rFonts w:ascii="Times New Roman" w:hAnsi="Times New Roman" w:cs="Times New Roman"/>
        </w:rPr>
        <w:t xml:space="preserve"> was the most genetically diverse region with 9 total private alleles throughout the region, an average of 1.8</w:t>
      </w:r>
      <w:r w:rsidR="000D7682">
        <w:rPr>
          <w:rFonts w:ascii="Times New Roman" w:hAnsi="Times New Roman" w:cs="Times New Roman"/>
        </w:rPr>
        <w:t xml:space="preserve"> </w:t>
      </w:r>
      <w:r w:rsidR="003E6E8B">
        <w:rPr>
          <w:rFonts w:ascii="Times New Roman" w:hAnsi="Times New Roman" w:cs="Times New Roman"/>
        </w:rPr>
        <w:t xml:space="preserve">per population collected. Meanwhile, no private alleles were discovered in the </w:t>
      </w:r>
      <w:r w:rsidR="002213F7">
        <w:rPr>
          <w:rFonts w:ascii="Times New Roman" w:hAnsi="Times New Roman" w:cs="Times New Roman"/>
        </w:rPr>
        <w:t>Plumas National Forest</w:t>
      </w:r>
      <w:r w:rsidR="003E6E8B">
        <w:rPr>
          <w:rFonts w:ascii="Times New Roman" w:hAnsi="Times New Roman" w:cs="Times New Roman"/>
        </w:rPr>
        <w:t xml:space="preserve"> or the Mendocino population. The pattern suggests a radiation of individuals from the </w:t>
      </w:r>
      <w:r w:rsidR="002213F7">
        <w:rPr>
          <w:rFonts w:ascii="Times New Roman" w:hAnsi="Times New Roman" w:cs="Times New Roman"/>
        </w:rPr>
        <w:t>Six Rivers region</w:t>
      </w:r>
      <w:r w:rsidR="003E6E8B">
        <w:rPr>
          <w:rFonts w:ascii="Times New Roman" w:hAnsi="Times New Roman" w:cs="Times New Roman"/>
        </w:rPr>
        <w:t xml:space="preserve"> to </w:t>
      </w:r>
      <w:r w:rsidR="002213F7">
        <w:rPr>
          <w:rFonts w:ascii="Times New Roman" w:hAnsi="Times New Roman" w:cs="Times New Roman"/>
        </w:rPr>
        <w:t>Plumas</w:t>
      </w:r>
      <w:r w:rsidR="003E6E8B">
        <w:rPr>
          <w:rFonts w:ascii="Times New Roman" w:hAnsi="Times New Roman" w:cs="Times New Roman"/>
        </w:rPr>
        <w:t xml:space="preserve">, as </w:t>
      </w:r>
      <w:r w:rsidR="002213F7">
        <w:rPr>
          <w:rFonts w:ascii="Times New Roman" w:hAnsi="Times New Roman" w:cs="Times New Roman"/>
        </w:rPr>
        <w:t>Shasta-Trinity</w:t>
      </w:r>
      <w:r w:rsidR="003E6E8B">
        <w:rPr>
          <w:rFonts w:ascii="Times New Roman" w:hAnsi="Times New Roman" w:cs="Times New Roman"/>
        </w:rPr>
        <w:t xml:space="preserve"> has a mediu</w:t>
      </w:r>
      <w:r w:rsidR="00C168F7">
        <w:rPr>
          <w:rFonts w:ascii="Times New Roman" w:hAnsi="Times New Roman" w:cs="Times New Roman"/>
        </w:rPr>
        <w:t>m number of private alleles.</w:t>
      </w:r>
      <w:r w:rsidR="00230B6D">
        <w:rPr>
          <w:rFonts w:ascii="Times New Roman" w:hAnsi="Times New Roman" w:cs="Times New Roman"/>
        </w:rPr>
        <w:t xml:space="preserve"> </w:t>
      </w:r>
      <w:r w:rsidR="00696D42">
        <w:rPr>
          <w:rFonts w:ascii="Times New Roman" w:hAnsi="Times New Roman" w:cs="Times New Roman"/>
          <w:color w:val="000000"/>
        </w:rPr>
        <w:t xml:space="preserve">Heterozygosity is another important measure of genetic diversity. Increased numbers of heterozygous individuals correlate with increased diversity, as more </w:t>
      </w:r>
      <w:proofErr w:type="spellStart"/>
      <w:r w:rsidR="00696D42">
        <w:rPr>
          <w:rFonts w:ascii="Times New Roman" w:hAnsi="Times New Roman" w:cs="Times New Roman"/>
          <w:color w:val="000000"/>
        </w:rPr>
        <w:t>allelotypes</w:t>
      </w:r>
      <w:proofErr w:type="spellEnd"/>
      <w:r w:rsidR="00696D42">
        <w:rPr>
          <w:rFonts w:ascii="Times New Roman" w:hAnsi="Times New Roman" w:cs="Times New Roman"/>
          <w:color w:val="000000"/>
        </w:rPr>
        <w:t xml:space="preserve"> are present in the population. </w:t>
      </w:r>
      <w:r w:rsidR="00696D42">
        <w:rPr>
          <w:rFonts w:ascii="Times New Roman" w:hAnsi="Times New Roman" w:cs="Times New Roman"/>
        </w:rPr>
        <w:t>The</w:t>
      </w:r>
      <w:r w:rsidR="00230B6D">
        <w:rPr>
          <w:rFonts w:ascii="Times New Roman" w:hAnsi="Times New Roman" w:cs="Times New Roman"/>
        </w:rPr>
        <w:t xml:space="preserve"> relatively low heterozygosity observed in </w:t>
      </w:r>
      <w:r w:rsidR="002213F7">
        <w:rPr>
          <w:rFonts w:ascii="Times New Roman" w:hAnsi="Times New Roman" w:cs="Times New Roman"/>
        </w:rPr>
        <w:t>Plumas National Forest</w:t>
      </w:r>
      <w:r w:rsidR="008A066C">
        <w:rPr>
          <w:rFonts w:ascii="Times New Roman" w:hAnsi="Times New Roman" w:cs="Times New Roman"/>
        </w:rPr>
        <w:t xml:space="preserve"> therefore further </w:t>
      </w:r>
      <w:r w:rsidR="00300B7B">
        <w:rPr>
          <w:rFonts w:ascii="Times New Roman" w:hAnsi="Times New Roman" w:cs="Times New Roman"/>
        </w:rPr>
        <w:t>corroborates</w:t>
      </w:r>
      <w:r w:rsidR="00696D42">
        <w:rPr>
          <w:rFonts w:ascii="Times New Roman" w:hAnsi="Times New Roman" w:cs="Times New Roman"/>
        </w:rPr>
        <w:t xml:space="preserve"> the lack of diversity in the region</w:t>
      </w:r>
      <w:r w:rsidR="00230B6D">
        <w:rPr>
          <w:rFonts w:ascii="Times New Roman" w:hAnsi="Times New Roman" w:cs="Times New Roman"/>
        </w:rPr>
        <w:t>.</w:t>
      </w:r>
      <w:r w:rsidR="00C168F7">
        <w:rPr>
          <w:rFonts w:ascii="Times New Roman" w:hAnsi="Times New Roman" w:cs="Times New Roman"/>
        </w:rPr>
        <w:t xml:space="preserve"> </w:t>
      </w:r>
      <w:r w:rsidR="00314192">
        <w:rPr>
          <w:rFonts w:ascii="Times New Roman" w:hAnsi="Times New Roman" w:cs="Times New Roman"/>
        </w:rPr>
        <w:t>While phe</w:t>
      </w:r>
      <w:r w:rsidR="00845C7E">
        <w:rPr>
          <w:rFonts w:ascii="Times New Roman" w:hAnsi="Times New Roman" w:cs="Times New Roman"/>
        </w:rPr>
        <w:t xml:space="preserve">notypic coloration differences have been observed in </w:t>
      </w:r>
      <w:r w:rsidR="00845C7E">
        <w:rPr>
          <w:rFonts w:ascii="Times New Roman" w:hAnsi="Times New Roman" w:cs="Times New Roman"/>
          <w:i/>
        </w:rPr>
        <w:t xml:space="preserve">D. californica </w:t>
      </w:r>
      <w:r w:rsidR="00845C7E">
        <w:rPr>
          <w:rFonts w:ascii="Times New Roman" w:hAnsi="Times New Roman" w:cs="Times New Roman"/>
        </w:rPr>
        <w:t>individuals</w:t>
      </w:r>
      <w:r w:rsidR="00314192">
        <w:rPr>
          <w:rFonts w:ascii="Times New Roman" w:hAnsi="Times New Roman" w:cs="Times New Roman"/>
        </w:rPr>
        <w:t xml:space="preserve"> </w:t>
      </w:r>
      <w:r w:rsidR="00314192" w:rsidRPr="005D4FE8">
        <w:rPr>
          <w:rFonts w:ascii="Times New Roman" w:hAnsi="Times New Roman" w:cs="Times New Roman"/>
          <w:color w:val="000000"/>
        </w:rPr>
        <w:t>(Elder, 1997; Rice, 1997, 2006)</w:t>
      </w:r>
      <w:r w:rsidR="00845C7E">
        <w:rPr>
          <w:rFonts w:ascii="Times New Roman" w:hAnsi="Times New Roman" w:cs="Times New Roman"/>
        </w:rPr>
        <w:t xml:space="preserve">, I found no notable differences in coloration patterns between the geographic regions observed. However, populations occurring in </w:t>
      </w:r>
      <w:r w:rsidR="002213F7">
        <w:rPr>
          <w:rFonts w:ascii="Times New Roman" w:hAnsi="Times New Roman" w:cs="Times New Roman"/>
        </w:rPr>
        <w:t>Six Rivers</w:t>
      </w:r>
      <w:r w:rsidR="00845C7E">
        <w:rPr>
          <w:rFonts w:ascii="Times New Roman" w:hAnsi="Times New Roman" w:cs="Times New Roman"/>
        </w:rPr>
        <w:t xml:space="preserve"> </w:t>
      </w:r>
      <w:r w:rsidR="00A6245C">
        <w:rPr>
          <w:rFonts w:ascii="Times New Roman" w:hAnsi="Times New Roman" w:cs="Times New Roman"/>
        </w:rPr>
        <w:t xml:space="preserve">appeared notably taller than the other regions. Though this could be explained by environmental causes as </w:t>
      </w:r>
      <w:r w:rsidR="002213F7">
        <w:rPr>
          <w:rFonts w:ascii="Times New Roman" w:hAnsi="Times New Roman" w:cs="Times New Roman"/>
        </w:rPr>
        <w:t>Six Rivers</w:t>
      </w:r>
      <w:r w:rsidR="00A6245C">
        <w:rPr>
          <w:rFonts w:ascii="Times New Roman" w:hAnsi="Times New Roman" w:cs="Times New Roman"/>
        </w:rPr>
        <w:t xml:space="preserve"> populations </w:t>
      </w:r>
      <w:r w:rsidR="00851FE8">
        <w:rPr>
          <w:rFonts w:ascii="Times New Roman" w:hAnsi="Times New Roman" w:cs="Times New Roman"/>
        </w:rPr>
        <w:t xml:space="preserve">are at significantly lower elevations than </w:t>
      </w:r>
      <w:r w:rsidR="002213F7">
        <w:rPr>
          <w:rFonts w:ascii="Times New Roman" w:hAnsi="Times New Roman" w:cs="Times New Roman"/>
        </w:rPr>
        <w:t>Shasta-Trinity</w:t>
      </w:r>
      <w:r w:rsidR="00851FE8">
        <w:rPr>
          <w:rFonts w:ascii="Times New Roman" w:hAnsi="Times New Roman" w:cs="Times New Roman"/>
        </w:rPr>
        <w:t xml:space="preserve"> or </w:t>
      </w:r>
      <w:r w:rsidR="002213F7">
        <w:rPr>
          <w:rFonts w:ascii="Times New Roman" w:hAnsi="Times New Roman" w:cs="Times New Roman"/>
        </w:rPr>
        <w:t>Plumas</w:t>
      </w:r>
      <w:r w:rsidR="00851FE8">
        <w:rPr>
          <w:rFonts w:ascii="Times New Roman" w:hAnsi="Times New Roman" w:cs="Times New Roman"/>
        </w:rPr>
        <w:t xml:space="preserve"> populations, with </w:t>
      </w:r>
      <w:r w:rsidR="007732C4">
        <w:rPr>
          <w:rFonts w:ascii="Times New Roman" w:hAnsi="Times New Roman" w:cs="Times New Roman"/>
        </w:rPr>
        <w:t>mean</w:t>
      </w:r>
      <w:r w:rsidR="00851FE8">
        <w:rPr>
          <w:rFonts w:ascii="Times New Roman" w:hAnsi="Times New Roman" w:cs="Times New Roman"/>
        </w:rPr>
        <w:t xml:space="preserve"> elevations </w:t>
      </w:r>
      <w:r w:rsidR="00851FE8">
        <w:rPr>
          <w:rFonts w:ascii="Times New Roman" w:hAnsi="Times New Roman" w:cs="Times New Roman"/>
        </w:rPr>
        <w:lastRenderedPageBreak/>
        <w:t xml:space="preserve">of </w:t>
      </w:r>
      <w:r w:rsidR="003C4E9D">
        <w:rPr>
          <w:rFonts w:ascii="Times New Roman" w:hAnsi="Times New Roman" w:cs="Times New Roman"/>
        </w:rPr>
        <w:t>574 m</w:t>
      </w:r>
      <w:r w:rsidR="007732C4">
        <w:rPr>
          <w:rFonts w:ascii="Times New Roman" w:hAnsi="Times New Roman" w:cs="Times New Roman"/>
        </w:rPr>
        <w:t xml:space="preserve">, </w:t>
      </w:r>
      <w:r w:rsidR="003C4E9D">
        <w:rPr>
          <w:rFonts w:ascii="Times New Roman" w:hAnsi="Times New Roman" w:cs="Times New Roman"/>
        </w:rPr>
        <w:t>1576 m</w:t>
      </w:r>
      <w:r w:rsidR="00AE7D4D">
        <w:rPr>
          <w:rFonts w:ascii="Times New Roman" w:hAnsi="Times New Roman" w:cs="Times New Roman"/>
        </w:rPr>
        <w:t>,</w:t>
      </w:r>
      <w:r w:rsidR="003C4E9D">
        <w:rPr>
          <w:rFonts w:ascii="Times New Roman" w:hAnsi="Times New Roman" w:cs="Times New Roman"/>
        </w:rPr>
        <w:t xml:space="preserve"> and</w:t>
      </w:r>
      <w:r w:rsidR="00AE7D4D">
        <w:rPr>
          <w:rFonts w:ascii="Times New Roman" w:hAnsi="Times New Roman" w:cs="Times New Roman"/>
        </w:rPr>
        <w:t xml:space="preserve"> </w:t>
      </w:r>
      <w:r w:rsidR="003C4E9D">
        <w:rPr>
          <w:rFonts w:ascii="Times New Roman" w:hAnsi="Times New Roman" w:cs="Times New Roman"/>
        </w:rPr>
        <w:t>1242 m respectively</w:t>
      </w:r>
      <w:r w:rsidR="00851FE8">
        <w:rPr>
          <w:rFonts w:ascii="Times New Roman" w:hAnsi="Times New Roman" w:cs="Times New Roman"/>
        </w:rPr>
        <w:t xml:space="preserve">. Thus, </w:t>
      </w:r>
      <w:r w:rsidR="002213F7">
        <w:rPr>
          <w:rFonts w:ascii="Times New Roman" w:hAnsi="Times New Roman" w:cs="Times New Roman"/>
        </w:rPr>
        <w:t>Six Rivers</w:t>
      </w:r>
      <w:r w:rsidR="00851FE8">
        <w:rPr>
          <w:rFonts w:ascii="Times New Roman" w:hAnsi="Times New Roman" w:cs="Times New Roman"/>
        </w:rPr>
        <w:t xml:space="preserve"> populations likely benefit from increased growing seasons from relatively less seasonal snowfall. </w:t>
      </w:r>
    </w:p>
    <w:p w14:paraId="33C289BA" w14:textId="77777777" w:rsidR="00F25C11" w:rsidRPr="00845C7E" w:rsidRDefault="00F25C11" w:rsidP="003E6E8B">
      <w:pPr>
        <w:spacing w:line="480" w:lineRule="auto"/>
        <w:ind w:firstLine="720"/>
        <w:rPr>
          <w:rFonts w:ascii="Times New Roman" w:hAnsi="Times New Roman" w:cs="Times New Roman"/>
        </w:rPr>
      </w:pPr>
    </w:p>
    <w:p w14:paraId="1CE03ED7" w14:textId="134AE411" w:rsidR="00A11BCC" w:rsidRDefault="00795D82" w:rsidP="00A11BCC">
      <w:pPr>
        <w:spacing w:line="480" w:lineRule="auto"/>
        <w:rPr>
          <w:rFonts w:ascii="Times New Roman" w:hAnsi="Times New Roman" w:cs="Times New Roman"/>
          <w:u w:val="single"/>
        </w:rPr>
      </w:pPr>
      <w:r>
        <w:rPr>
          <w:rFonts w:ascii="Times New Roman" w:hAnsi="Times New Roman" w:cs="Times New Roman"/>
          <w:u w:val="single"/>
        </w:rPr>
        <w:t>Biogeography</w:t>
      </w:r>
      <w:r w:rsidR="000E405E">
        <w:rPr>
          <w:rFonts w:ascii="Times New Roman" w:hAnsi="Times New Roman" w:cs="Times New Roman"/>
          <w:u w:val="single"/>
        </w:rPr>
        <w:t xml:space="preserve"> of Sarraceniaceae </w:t>
      </w:r>
    </w:p>
    <w:p w14:paraId="23A1730B" w14:textId="7D974D71" w:rsidR="004C01BC" w:rsidRDefault="00C01A40" w:rsidP="000E405E">
      <w:pPr>
        <w:spacing w:line="480" w:lineRule="auto"/>
        <w:rPr>
          <w:rFonts w:ascii="Times New Roman" w:hAnsi="Times New Roman" w:cs="Times New Roman"/>
        </w:rPr>
      </w:pPr>
      <w:r w:rsidRPr="00C01A40">
        <w:rPr>
          <w:rFonts w:ascii="Times New Roman" w:hAnsi="Times New Roman" w:cs="Times New Roman"/>
        </w:rPr>
        <w:tab/>
      </w:r>
      <w:r w:rsidR="000E405E">
        <w:rPr>
          <w:rFonts w:ascii="Times New Roman" w:hAnsi="Times New Roman" w:cs="Times New Roman"/>
        </w:rPr>
        <w:t xml:space="preserve">The distribution pattern of decreasing genetic diversity correlating with increasing distance from the </w:t>
      </w:r>
      <w:r w:rsidR="002213F7">
        <w:rPr>
          <w:rFonts w:ascii="Times New Roman" w:hAnsi="Times New Roman" w:cs="Times New Roman"/>
        </w:rPr>
        <w:t>Six Rivers</w:t>
      </w:r>
      <w:r w:rsidR="000E405E">
        <w:rPr>
          <w:rFonts w:ascii="Times New Roman" w:hAnsi="Times New Roman" w:cs="Times New Roman"/>
        </w:rPr>
        <w:t xml:space="preserve"> populations suggests a possible dispersal route for </w:t>
      </w:r>
      <w:r w:rsidR="000E405E">
        <w:rPr>
          <w:rFonts w:ascii="Times New Roman" w:hAnsi="Times New Roman" w:cs="Times New Roman"/>
          <w:i/>
        </w:rPr>
        <w:t>Darlingtonia</w:t>
      </w:r>
      <w:r w:rsidR="000E405E">
        <w:rPr>
          <w:rFonts w:ascii="Times New Roman" w:hAnsi="Times New Roman" w:cs="Times New Roman"/>
        </w:rPr>
        <w:t xml:space="preserve">. </w:t>
      </w:r>
      <w:r w:rsidR="002A6803">
        <w:rPr>
          <w:rFonts w:ascii="Times New Roman" w:hAnsi="Times New Roman" w:cs="Times New Roman"/>
        </w:rPr>
        <w:t xml:space="preserve">This may provide greater insight into the evolutionary history of </w:t>
      </w:r>
      <w:r w:rsidR="002A6803">
        <w:rPr>
          <w:rFonts w:ascii="Times New Roman" w:hAnsi="Times New Roman" w:cs="Times New Roman"/>
          <w:i/>
        </w:rPr>
        <w:t>Darlingtonia</w:t>
      </w:r>
      <w:r w:rsidR="002A6803">
        <w:rPr>
          <w:rFonts w:ascii="Times New Roman" w:hAnsi="Times New Roman" w:cs="Times New Roman"/>
        </w:rPr>
        <w:t xml:space="preserve"> and the greater Sarraceniaceae. </w:t>
      </w:r>
      <w:r w:rsidR="00244805">
        <w:rPr>
          <w:rFonts w:ascii="Times New Roman" w:hAnsi="Times New Roman" w:cs="Times New Roman"/>
        </w:rPr>
        <w:t>Some</w:t>
      </w:r>
      <w:r w:rsidR="002A6803">
        <w:rPr>
          <w:rFonts w:ascii="Times New Roman" w:hAnsi="Times New Roman" w:cs="Times New Roman"/>
        </w:rPr>
        <w:t xml:space="preserve"> have </w:t>
      </w:r>
      <w:r w:rsidR="00C716AA">
        <w:rPr>
          <w:rFonts w:ascii="Times New Roman" w:hAnsi="Times New Roman" w:cs="Times New Roman"/>
        </w:rPr>
        <w:t xml:space="preserve">suggested the disjointed distribution of the Sarraceniaceae, with </w:t>
      </w:r>
      <w:r w:rsidR="00C716AA">
        <w:rPr>
          <w:rFonts w:ascii="Times New Roman" w:hAnsi="Times New Roman" w:cs="Times New Roman"/>
          <w:i/>
        </w:rPr>
        <w:t xml:space="preserve">Sarracenia </w:t>
      </w:r>
      <w:r w:rsidR="00C716AA">
        <w:rPr>
          <w:rFonts w:ascii="Times New Roman" w:hAnsi="Times New Roman" w:cs="Times New Roman"/>
        </w:rPr>
        <w:t xml:space="preserve">in the eastern United States and </w:t>
      </w:r>
      <w:proofErr w:type="spellStart"/>
      <w:r w:rsidR="00C716AA">
        <w:rPr>
          <w:rFonts w:ascii="Times New Roman" w:hAnsi="Times New Roman" w:cs="Times New Roman"/>
          <w:i/>
        </w:rPr>
        <w:t>Heliamphora</w:t>
      </w:r>
      <w:proofErr w:type="spellEnd"/>
      <w:r w:rsidR="00C716AA">
        <w:rPr>
          <w:rFonts w:ascii="Times New Roman" w:hAnsi="Times New Roman" w:cs="Times New Roman"/>
          <w:i/>
        </w:rPr>
        <w:t xml:space="preserve"> </w:t>
      </w:r>
      <w:r w:rsidR="00C716AA">
        <w:rPr>
          <w:rFonts w:ascii="Times New Roman" w:hAnsi="Times New Roman" w:cs="Times New Roman"/>
        </w:rPr>
        <w:t xml:space="preserve">in northern South America, could be explained by </w:t>
      </w:r>
      <w:r w:rsidR="007472D6">
        <w:rPr>
          <w:rFonts w:ascii="Times New Roman" w:hAnsi="Times New Roman" w:cs="Times New Roman"/>
        </w:rPr>
        <w:t>dispersion events from a single point of origin (</w:t>
      </w:r>
      <w:proofErr w:type="spellStart"/>
      <w:r w:rsidR="00BF6165">
        <w:rPr>
          <w:rFonts w:ascii="Times New Roman" w:hAnsi="Times New Roman" w:cs="Times New Roman"/>
        </w:rPr>
        <w:t>Neyland</w:t>
      </w:r>
      <w:proofErr w:type="spellEnd"/>
      <w:r w:rsidR="00BF6165">
        <w:rPr>
          <w:rFonts w:ascii="Times New Roman" w:hAnsi="Times New Roman" w:cs="Times New Roman"/>
        </w:rPr>
        <w:t xml:space="preserve"> &amp; Merchant, 2006</w:t>
      </w:r>
      <w:r w:rsidR="007472D6">
        <w:rPr>
          <w:rFonts w:ascii="Times New Roman" w:hAnsi="Times New Roman" w:cs="Times New Roman"/>
        </w:rPr>
        <w:t xml:space="preserve">). However, </w:t>
      </w:r>
      <w:r w:rsidR="0044657F">
        <w:rPr>
          <w:rFonts w:ascii="Times New Roman" w:hAnsi="Times New Roman" w:cs="Times New Roman"/>
        </w:rPr>
        <w:t xml:space="preserve">a wide, connected distribution of the Sarraceniaceae throughout North and South America until fragmentation occurred from climatic changes </w:t>
      </w:r>
      <w:r w:rsidR="007A133C">
        <w:rPr>
          <w:rFonts w:ascii="Times New Roman" w:hAnsi="Times New Roman" w:cs="Times New Roman"/>
        </w:rPr>
        <w:t xml:space="preserve">has also been hypothesized </w:t>
      </w:r>
      <w:r w:rsidR="0044657F">
        <w:rPr>
          <w:rFonts w:ascii="Times New Roman" w:hAnsi="Times New Roman" w:cs="Times New Roman"/>
        </w:rPr>
        <w:t>(</w:t>
      </w:r>
      <w:r w:rsidR="007A133C">
        <w:rPr>
          <w:rFonts w:ascii="Times New Roman" w:hAnsi="Times New Roman" w:cs="Times New Roman"/>
        </w:rPr>
        <w:t>Renner</w:t>
      </w:r>
      <w:r w:rsidR="00C836F5">
        <w:rPr>
          <w:rFonts w:ascii="Times New Roman" w:hAnsi="Times New Roman" w:cs="Times New Roman"/>
        </w:rPr>
        <w:t>,</w:t>
      </w:r>
      <w:r w:rsidR="007A133C">
        <w:rPr>
          <w:rFonts w:ascii="Times New Roman" w:hAnsi="Times New Roman" w:cs="Times New Roman"/>
        </w:rPr>
        <w:t xml:space="preserve"> </w:t>
      </w:r>
      <w:r w:rsidR="00FC0527">
        <w:rPr>
          <w:rFonts w:ascii="Times New Roman" w:hAnsi="Times New Roman" w:cs="Times New Roman"/>
        </w:rPr>
        <w:t>1989</w:t>
      </w:r>
      <w:r w:rsidR="0044657F">
        <w:rPr>
          <w:rFonts w:ascii="Times New Roman" w:hAnsi="Times New Roman" w:cs="Times New Roman"/>
        </w:rPr>
        <w:t xml:space="preserve">). </w:t>
      </w:r>
      <w:r w:rsidR="00696895">
        <w:rPr>
          <w:rFonts w:ascii="Times New Roman" w:hAnsi="Times New Roman" w:cs="Times New Roman"/>
        </w:rPr>
        <w:t>Later genetic work</w:t>
      </w:r>
      <w:r w:rsidR="00784442">
        <w:rPr>
          <w:rFonts w:ascii="Times New Roman" w:hAnsi="Times New Roman" w:cs="Times New Roman"/>
        </w:rPr>
        <w:t xml:space="preserve"> suggest </w:t>
      </w:r>
      <w:r w:rsidR="000C7B6F">
        <w:rPr>
          <w:rFonts w:ascii="Times New Roman" w:hAnsi="Times New Roman" w:cs="Times New Roman"/>
        </w:rPr>
        <w:t xml:space="preserve">Sarraceniaceae </w:t>
      </w:r>
      <w:r w:rsidR="008D65C1">
        <w:rPr>
          <w:rFonts w:ascii="Times New Roman" w:hAnsi="Times New Roman" w:cs="Times New Roman"/>
        </w:rPr>
        <w:t>originated</w:t>
      </w:r>
      <w:r w:rsidR="000C7B6F">
        <w:rPr>
          <w:rFonts w:ascii="Times New Roman" w:hAnsi="Times New Roman" w:cs="Times New Roman"/>
        </w:rPr>
        <w:t xml:space="preserve"> in South America 44-55 million years ago and became widespread </w:t>
      </w:r>
      <w:r w:rsidR="008D65C1">
        <w:rPr>
          <w:rFonts w:ascii="Times New Roman" w:hAnsi="Times New Roman" w:cs="Times New Roman"/>
        </w:rPr>
        <w:t>throughout</w:t>
      </w:r>
      <w:r w:rsidR="000C7B6F">
        <w:rPr>
          <w:rFonts w:ascii="Times New Roman" w:hAnsi="Times New Roman" w:cs="Times New Roman"/>
        </w:rPr>
        <w:t xml:space="preserve"> the Americas</w:t>
      </w:r>
      <w:r w:rsidR="00781715">
        <w:rPr>
          <w:rFonts w:ascii="Times New Roman" w:hAnsi="Times New Roman" w:cs="Times New Roman"/>
        </w:rPr>
        <w:t xml:space="preserve"> during the Eocene</w:t>
      </w:r>
      <w:r w:rsidR="00FF5F33">
        <w:rPr>
          <w:rFonts w:ascii="Times New Roman" w:hAnsi="Times New Roman" w:cs="Times New Roman"/>
        </w:rPr>
        <w:t xml:space="preserve"> (Ellison et al., 2012)</w:t>
      </w:r>
      <w:r w:rsidR="000C7B6F">
        <w:rPr>
          <w:rFonts w:ascii="Times New Roman" w:hAnsi="Times New Roman" w:cs="Times New Roman"/>
        </w:rPr>
        <w:t>.</w:t>
      </w:r>
      <w:r w:rsidR="00C90334">
        <w:rPr>
          <w:rFonts w:ascii="Times New Roman" w:hAnsi="Times New Roman" w:cs="Times New Roman"/>
        </w:rPr>
        <w:t xml:space="preserve"> Present-day</w:t>
      </w:r>
      <w:r w:rsidR="00B0120C">
        <w:rPr>
          <w:rFonts w:ascii="Times New Roman" w:hAnsi="Times New Roman" w:cs="Times New Roman"/>
        </w:rPr>
        <w:t xml:space="preserve"> Sarraceniaceae seeds are hydrophobic allowing </w:t>
      </w:r>
      <w:r w:rsidR="00F35D15">
        <w:rPr>
          <w:rFonts w:ascii="Times New Roman" w:hAnsi="Times New Roman" w:cs="Times New Roman"/>
        </w:rPr>
        <w:t>for rare longer distance dispersal events of 1-10 m (</w:t>
      </w:r>
      <w:r w:rsidR="00AF50F1">
        <w:rPr>
          <w:rFonts w:ascii="Times New Roman" w:hAnsi="Times New Roman" w:cs="Times New Roman"/>
        </w:rPr>
        <w:t xml:space="preserve">Ellison &amp; Parker, 2002; </w:t>
      </w:r>
      <w:proofErr w:type="spellStart"/>
      <w:r w:rsidR="00CD2C6C">
        <w:rPr>
          <w:rFonts w:ascii="Times New Roman" w:hAnsi="Times New Roman" w:cs="Times New Roman"/>
        </w:rPr>
        <w:t>Schwaegerle</w:t>
      </w:r>
      <w:proofErr w:type="spellEnd"/>
      <w:r w:rsidR="00CD2C6C">
        <w:rPr>
          <w:rFonts w:ascii="Times New Roman" w:hAnsi="Times New Roman" w:cs="Times New Roman"/>
        </w:rPr>
        <w:t>, 1983</w:t>
      </w:r>
      <w:r w:rsidR="00F35D15">
        <w:rPr>
          <w:rFonts w:ascii="Times New Roman" w:hAnsi="Times New Roman" w:cs="Times New Roman"/>
        </w:rPr>
        <w:t xml:space="preserve">) which could explain its rapid dispersal </w:t>
      </w:r>
      <w:r w:rsidR="00696895">
        <w:rPr>
          <w:rFonts w:ascii="Times New Roman" w:hAnsi="Times New Roman" w:cs="Times New Roman"/>
        </w:rPr>
        <w:t>across the continental gap in the Eocene, using land masses in the proto-Caribbean</w:t>
      </w:r>
      <w:r w:rsidR="00F35D15">
        <w:rPr>
          <w:rFonts w:ascii="Times New Roman" w:hAnsi="Times New Roman" w:cs="Times New Roman"/>
        </w:rPr>
        <w:t>.</w:t>
      </w:r>
      <w:r w:rsidR="00B0120C">
        <w:rPr>
          <w:rFonts w:ascii="Times New Roman" w:hAnsi="Times New Roman" w:cs="Times New Roman"/>
        </w:rPr>
        <w:t xml:space="preserve"> </w:t>
      </w:r>
      <w:r w:rsidR="00784442">
        <w:rPr>
          <w:rFonts w:ascii="Times New Roman" w:hAnsi="Times New Roman" w:cs="Times New Roman"/>
          <w:i/>
        </w:rPr>
        <w:t xml:space="preserve">Darlingtonia </w:t>
      </w:r>
      <w:r w:rsidR="00784442">
        <w:rPr>
          <w:rFonts w:ascii="Times New Roman" w:hAnsi="Times New Roman" w:cs="Times New Roman"/>
        </w:rPr>
        <w:t xml:space="preserve">diverged from the </w:t>
      </w:r>
      <w:proofErr w:type="spellStart"/>
      <w:r w:rsidR="00784442">
        <w:rPr>
          <w:rFonts w:ascii="Times New Roman" w:hAnsi="Times New Roman" w:cs="Times New Roman"/>
          <w:i/>
        </w:rPr>
        <w:t>Heliamphora+Sarracenia</w:t>
      </w:r>
      <w:proofErr w:type="spellEnd"/>
      <w:r w:rsidR="00784442">
        <w:rPr>
          <w:rFonts w:ascii="Times New Roman" w:hAnsi="Times New Roman" w:cs="Times New Roman"/>
          <w:i/>
        </w:rPr>
        <w:t xml:space="preserve"> </w:t>
      </w:r>
      <w:r w:rsidR="00784442">
        <w:rPr>
          <w:rFonts w:ascii="Times New Roman" w:hAnsi="Times New Roman" w:cs="Times New Roman"/>
        </w:rPr>
        <w:t xml:space="preserve">clade in the Late Eocene, </w:t>
      </w:r>
      <w:r w:rsidR="008D65C1">
        <w:rPr>
          <w:rFonts w:ascii="Times New Roman" w:hAnsi="Times New Roman" w:cs="Times New Roman"/>
        </w:rPr>
        <w:t>approximately</w:t>
      </w:r>
      <w:r w:rsidR="00784442">
        <w:rPr>
          <w:rFonts w:ascii="Times New Roman" w:hAnsi="Times New Roman" w:cs="Times New Roman"/>
        </w:rPr>
        <w:t xml:space="preserve"> 35 million years ago (</w:t>
      </w:r>
      <w:r w:rsidR="00FF5F33">
        <w:rPr>
          <w:rFonts w:ascii="Times New Roman" w:hAnsi="Times New Roman" w:cs="Times New Roman"/>
        </w:rPr>
        <w:t>Ellison et al., 2012</w:t>
      </w:r>
      <w:r w:rsidR="00784442">
        <w:rPr>
          <w:rFonts w:ascii="Times New Roman" w:hAnsi="Times New Roman" w:cs="Times New Roman"/>
        </w:rPr>
        <w:t xml:space="preserve">). </w:t>
      </w:r>
      <w:proofErr w:type="spellStart"/>
      <w:r w:rsidR="00784442">
        <w:rPr>
          <w:rFonts w:ascii="Times New Roman" w:hAnsi="Times New Roman" w:cs="Times New Roman"/>
          <w:i/>
        </w:rPr>
        <w:t>Heliamphora</w:t>
      </w:r>
      <w:proofErr w:type="spellEnd"/>
      <w:r w:rsidR="00784442">
        <w:rPr>
          <w:rFonts w:ascii="Times New Roman" w:hAnsi="Times New Roman" w:cs="Times New Roman"/>
          <w:i/>
        </w:rPr>
        <w:t xml:space="preserve"> </w:t>
      </w:r>
      <w:r w:rsidR="00784442">
        <w:rPr>
          <w:rFonts w:ascii="Times New Roman" w:hAnsi="Times New Roman" w:cs="Times New Roman"/>
        </w:rPr>
        <w:t xml:space="preserve">and </w:t>
      </w:r>
      <w:r w:rsidR="00784442">
        <w:rPr>
          <w:rFonts w:ascii="Times New Roman" w:hAnsi="Times New Roman" w:cs="Times New Roman"/>
          <w:i/>
        </w:rPr>
        <w:t xml:space="preserve">Sarracenia </w:t>
      </w:r>
      <w:r w:rsidR="008D65C1">
        <w:rPr>
          <w:rFonts w:ascii="Times New Roman" w:hAnsi="Times New Roman" w:cs="Times New Roman"/>
        </w:rPr>
        <w:t>diverged</w:t>
      </w:r>
      <w:r w:rsidR="00784442">
        <w:rPr>
          <w:rFonts w:ascii="Times New Roman" w:hAnsi="Times New Roman" w:cs="Times New Roman"/>
        </w:rPr>
        <w:t xml:space="preserve"> in the Late Oligocene, approximately 23 million years ago (</w:t>
      </w:r>
      <w:r w:rsidR="00FF5F33">
        <w:rPr>
          <w:rFonts w:ascii="Times New Roman" w:hAnsi="Times New Roman" w:cs="Times New Roman"/>
        </w:rPr>
        <w:t>Ellison et al., 2012</w:t>
      </w:r>
      <w:r w:rsidR="00784442">
        <w:rPr>
          <w:rFonts w:ascii="Times New Roman" w:hAnsi="Times New Roman" w:cs="Times New Roman"/>
        </w:rPr>
        <w:t xml:space="preserve">). </w:t>
      </w:r>
      <w:r w:rsidR="00C90334">
        <w:rPr>
          <w:rFonts w:ascii="Times New Roman" w:hAnsi="Times New Roman" w:cs="Times New Roman"/>
        </w:rPr>
        <w:t xml:space="preserve">These disruption events coincide with major </w:t>
      </w:r>
      <w:r w:rsidR="00696895">
        <w:rPr>
          <w:rFonts w:ascii="Times New Roman" w:hAnsi="Times New Roman" w:cs="Times New Roman"/>
        </w:rPr>
        <w:t xml:space="preserve">climatic changes </w:t>
      </w:r>
      <w:r w:rsidR="008D65C1">
        <w:rPr>
          <w:rFonts w:ascii="Times New Roman" w:hAnsi="Times New Roman" w:cs="Times New Roman"/>
        </w:rPr>
        <w:t>throughout</w:t>
      </w:r>
      <w:r w:rsidR="00696895">
        <w:rPr>
          <w:rFonts w:ascii="Times New Roman" w:hAnsi="Times New Roman" w:cs="Times New Roman"/>
        </w:rPr>
        <w:t xml:space="preserve"> </w:t>
      </w:r>
      <w:r w:rsidR="00961F1D">
        <w:rPr>
          <w:rFonts w:ascii="Times New Roman" w:hAnsi="Times New Roman" w:cs="Times New Roman"/>
        </w:rPr>
        <w:t>the period including glaciation and drying events</w:t>
      </w:r>
      <w:r w:rsidR="00751A06">
        <w:rPr>
          <w:rFonts w:ascii="Times New Roman" w:hAnsi="Times New Roman" w:cs="Times New Roman"/>
        </w:rPr>
        <w:t xml:space="preserve"> (Greenwood &amp; Wing, 1995)</w:t>
      </w:r>
      <w:r w:rsidR="00961F1D">
        <w:rPr>
          <w:rFonts w:ascii="Times New Roman" w:hAnsi="Times New Roman" w:cs="Times New Roman"/>
        </w:rPr>
        <w:t>. The</w:t>
      </w:r>
      <w:r w:rsidR="00824356">
        <w:rPr>
          <w:rFonts w:ascii="Times New Roman" w:hAnsi="Times New Roman" w:cs="Times New Roman"/>
        </w:rPr>
        <w:t xml:space="preserve"> influence of these changes may have been tempered in the</w:t>
      </w:r>
      <w:r w:rsidR="00961F1D">
        <w:rPr>
          <w:rFonts w:ascii="Times New Roman" w:hAnsi="Times New Roman" w:cs="Times New Roman"/>
        </w:rPr>
        <w:t xml:space="preserve"> Klamath </w:t>
      </w:r>
      <w:r w:rsidR="00824356">
        <w:rPr>
          <w:rFonts w:ascii="Times New Roman" w:hAnsi="Times New Roman" w:cs="Times New Roman"/>
        </w:rPr>
        <w:t xml:space="preserve">mountains due to their location near the coast. It is likely this region </w:t>
      </w:r>
      <w:r w:rsidR="00824356">
        <w:rPr>
          <w:rFonts w:ascii="Times New Roman" w:hAnsi="Times New Roman" w:cs="Times New Roman"/>
        </w:rPr>
        <w:lastRenderedPageBreak/>
        <w:t xml:space="preserve">acted as a refuge for </w:t>
      </w:r>
      <w:r w:rsidR="00824356">
        <w:rPr>
          <w:rFonts w:ascii="Times New Roman" w:hAnsi="Times New Roman" w:cs="Times New Roman"/>
          <w:i/>
        </w:rPr>
        <w:t xml:space="preserve">Darlingtonia </w:t>
      </w:r>
      <w:r w:rsidR="00824356">
        <w:rPr>
          <w:rFonts w:ascii="Times New Roman" w:hAnsi="Times New Roman" w:cs="Times New Roman"/>
        </w:rPr>
        <w:t xml:space="preserve">after it became disconnected from the </w:t>
      </w:r>
      <w:proofErr w:type="spellStart"/>
      <w:r w:rsidR="00824356">
        <w:rPr>
          <w:rFonts w:ascii="Times New Roman" w:hAnsi="Times New Roman" w:cs="Times New Roman"/>
          <w:i/>
        </w:rPr>
        <w:t>Heliamphora+Sarracenia</w:t>
      </w:r>
      <w:proofErr w:type="spellEnd"/>
      <w:r w:rsidR="00824356">
        <w:rPr>
          <w:rFonts w:ascii="Times New Roman" w:hAnsi="Times New Roman" w:cs="Times New Roman"/>
          <w:i/>
        </w:rPr>
        <w:t xml:space="preserve"> </w:t>
      </w:r>
      <w:r w:rsidR="00824356">
        <w:rPr>
          <w:rFonts w:ascii="Times New Roman" w:hAnsi="Times New Roman" w:cs="Times New Roman"/>
        </w:rPr>
        <w:t xml:space="preserve">clade due to these climatic changes. As the climate began to stabilize towards the present-day, dispersion events from this refuge allowed </w:t>
      </w:r>
      <w:r w:rsidR="00824356">
        <w:rPr>
          <w:rFonts w:ascii="Times New Roman" w:hAnsi="Times New Roman" w:cs="Times New Roman"/>
          <w:i/>
        </w:rPr>
        <w:t>Darlingtonia</w:t>
      </w:r>
      <w:r w:rsidR="00824356">
        <w:rPr>
          <w:rFonts w:ascii="Times New Roman" w:hAnsi="Times New Roman" w:cs="Times New Roman"/>
        </w:rPr>
        <w:t xml:space="preserve"> to spread to the </w:t>
      </w:r>
      <w:r w:rsidR="00167F51">
        <w:rPr>
          <w:rFonts w:ascii="Times New Roman" w:hAnsi="Times New Roman" w:cs="Times New Roman"/>
        </w:rPr>
        <w:t>Trinity Alps and Sierra Nevada</w:t>
      </w:r>
      <w:r w:rsidR="00BE21E5">
        <w:rPr>
          <w:rFonts w:ascii="Times New Roman" w:hAnsi="Times New Roman" w:cs="Times New Roman"/>
        </w:rPr>
        <w:t>.</w:t>
      </w:r>
      <w:r w:rsidR="00BE21E5" w:rsidRPr="00BE21E5">
        <w:rPr>
          <w:rFonts w:ascii="Times New Roman" w:hAnsi="Times New Roman" w:cs="Times New Roman"/>
        </w:rPr>
        <w:t xml:space="preserve"> </w:t>
      </w:r>
      <w:r w:rsidR="00BE21E5">
        <w:rPr>
          <w:rFonts w:ascii="Times New Roman" w:hAnsi="Times New Roman" w:cs="Times New Roman"/>
        </w:rPr>
        <w:t xml:space="preserve">The drops in diversity seen in the </w:t>
      </w:r>
      <w:r w:rsidR="002213F7">
        <w:rPr>
          <w:rFonts w:ascii="Times New Roman" w:hAnsi="Times New Roman" w:cs="Times New Roman"/>
        </w:rPr>
        <w:t>Shasta-Trinity</w:t>
      </w:r>
      <w:r w:rsidR="00BE21E5">
        <w:rPr>
          <w:rFonts w:ascii="Times New Roman" w:hAnsi="Times New Roman" w:cs="Times New Roman"/>
        </w:rPr>
        <w:t xml:space="preserve"> and </w:t>
      </w:r>
      <w:r w:rsidR="002213F7">
        <w:rPr>
          <w:rFonts w:ascii="Times New Roman" w:hAnsi="Times New Roman" w:cs="Times New Roman"/>
        </w:rPr>
        <w:t>Plumas</w:t>
      </w:r>
      <w:r w:rsidR="00BE21E5">
        <w:rPr>
          <w:rFonts w:ascii="Times New Roman" w:hAnsi="Times New Roman" w:cs="Times New Roman"/>
        </w:rPr>
        <w:t xml:space="preserve"> are likely examples of genetic bottlenecking from the founder effect of these dispersion events.</w:t>
      </w:r>
    </w:p>
    <w:p w14:paraId="7ACAFBA5" w14:textId="77777777" w:rsidR="00F25C11" w:rsidRPr="00824356" w:rsidRDefault="00F25C11" w:rsidP="000E405E">
      <w:pPr>
        <w:spacing w:line="480" w:lineRule="auto"/>
        <w:rPr>
          <w:rFonts w:ascii="Times New Roman" w:hAnsi="Times New Roman" w:cs="Times New Roman"/>
        </w:rPr>
      </w:pPr>
    </w:p>
    <w:p w14:paraId="77A47BE1" w14:textId="54597CA1" w:rsidR="00CF3600" w:rsidRDefault="005041D7" w:rsidP="00CF3600">
      <w:pPr>
        <w:spacing w:line="480" w:lineRule="auto"/>
        <w:textAlignment w:val="baseline"/>
        <w:rPr>
          <w:rFonts w:ascii="Times New Roman" w:hAnsi="Times New Roman" w:cs="Times New Roman"/>
          <w:color w:val="000000"/>
          <w:u w:val="single"/>
        </w:rPr>
      </w:pPr>
      <w:r w:rsidRPr="005041D7">
        <w:rPr>
          <w:rFonts w:ascii="Times New Roman" w:hAnsi="Times New Roman" w:cs="Times New Roman"/>
          <w:color w:val="000000"/>
          <w:u w:val="single"/>
        </w:rPr>
        <w:t>Mendocino Isolate</w:t>
      </w:r>
    </w:p>
    <w:p w14:paraId="69B5BBC5" w14:textId="45F86B99" w:rsidR="004A38F9" w:rsidRDefault="002953DB" w:rsidP="008D0D9B">
      <w:pPr>
        <w:spacing w:line="480" w:lineRule="auto"/>
        <w:ind w:firstLine="720"/>
        <w:textAlignment w:val="baseline"/>
        <w:rPr>
          <w:rFonts w:ascii="Times New Roman" w:hAnsi="Times New Roman" w:cs="Times New Roman"/>
          <w:color w:val="000000"/>
        </w:rPr>
      </w:pPr>
      <w:r>
        <w:rPr>
          <w:rFonts w:ascii="Times New Roman" w:hAnsi="Times New Roman" w:cs="Times New Roman"/>
          <w:color w:val="000000"/>
        </w:rPr>
        <w:t xml:space="preserve">One area of particular </w:t>
      </w:r>
      <w:r w:rsidR="003E6E8B">
        <w:rPr>
          <w:rFonts w:ascii="Times New Roman" w:hAnsi="Times New Roman" w:cs="Times New Roman"/>
          <w:color w:val="000000"/>
        </w:rPr>
        <w:t xml:space="preserve">initial </w:t>
      </w:r>
      <w:r>
        <w:rPr>
          <w:rFonts w:ascii="Times New Roman" w:hAnsi="Times New Roman" w:cs="Times New Roman"/>
          <w:color w:val="000000"/>
        </w:rPr>
        <w:t xml:space="preserve">interest was the isolate population in </w:t>
      </w:r>
      <w:r w:rsidR="0072011A">
        <w:rPr>
          <w:rFonts w:ascii="Times New Roman" w:hAnsi="Times New Roman" w:cs="Times New Roman"/>
          <w:color w:val="000000"/>
        </w:rPr>
        <w:t xml:space="preserve">Mendocino county. This population is located </w:t>
      </w:r>
      <w:r w:rsidR="00E322DA">
        <w:rPr>
          <w:rFonts w:ascii="Times New Roman" w:hAnsi="Times New Roman" w:cs="Times New Roman"/>
          <w:color w:val="000000"/>
        </w:rPr>
        <w:t>over 100</w:t>
      </w:r>
      <w:r w:rsidR="002669F1">
        <w:rPr>
          <w:rFonts w:ascii="Times New Roman" w:hAnsi="Times New Roman" w:cs="Times New Roman"/>
          <w:color w:val="000000"/>
        </w:rPr>
        <w:t xml:space="preserve"> miles from the nearest other population in </w:t>
      </w:r>
      <w:r w:rsidR="002213F7">
        <w:rPr>
          <w:rFonts w:ascii="Times New Roman" w:hAnsi="Times New Roman" w:cs="Times New Roman"/>
          <w:color w:val="000000"/>
        </w:rPr>
        <w:t>Shasta-Trinity National Forest</w:t>
      </w:r>
      <w:r w:rsidR="008D4834">
        <w:rPr>
          <w:rFonts w:ascii="Times New Roman" w:hAnsi="Times New Roman" w:cs="Times New Roman"/>
          <w:color w:val="000000"/>
        </w:rPr>
        <w:t xml:space="preserve"> </w:t>
      </w:r>
      <w:r w:rsidR="000A217D" w:rsidRPr="005D4FE8">
        <w:rPr>
          <w:rFonts w:ascii="Times New Roman" w:hAnsi="Times New Roman" w:cs="Times New Roman"/>
          <w:color w:val="000000"/>
        </w:rPr>
        <w:t xml:space="preserve">(Consortium of California Herbaria, </w:t>
      </w:r>
      <w:r w:rsidR="000A217D">
        <w:rPr>
          <w:rFonts w:ascii="Times New Roman" w:hAnsi="Times New Roman" w:cs="Times New Roman"/>
          <w:color w:val="000000"/>
        </w:rPr>
        <w:t>2021</w:t>
      </w:r>
      <w:r w:rsidR="000A217D" w:rsidRPr="005D4FE8">
        <w:rPr>
          <w:rFonts w:ascii="Times New Roman" w:hAnsi="Times New Roman" w:cs="Times New Roman"/>
          <w:color w:val="000000"/>
        </w:rPr>
        <w:t>)</w:t>
      </w:r>
      <w:r w:rsidR="002669F1">
        <w:rPr>
          <w:rFonts w:ascii="Times New Roman" w:hAnsi="Times New Roman" w:cs="Times New Roman"/>
          <w:color w:val="000000"/>
        </w:rPr>
        <w:t>.</w:t>
      </w:r>
      <w:r w:rsidR="00084D43">
        <w:rPr>
          <w:rFonts w:ascii="Times New Roman" w:hAnsi="Times New Roman" w:cs="Times New Roman"/>
          <w:color w:val="000000"/>
        </w:rPr>
        <w:t xml:space="preserve"> </w:t>
      </w:r>
      <w:proofErr w:type="gramStart"/>
      <w:r w:rsidR="00084D43">
        <w:rPr>
          <w:rFonts w:ascii="Times New Roman" w:hAnsi="Times New Roman" w:cs="Times New Roman"/>
          <w:color w:val="000000"/>
        </w:rPr>
        <w:t>However</w:t>
      </w:r>
      <w:proofErr w:type="gramEnd"/>
      <w:r w:rsidR="00084D43">
        <w:rPr>
          <w:rFonts w:ascii="Times New Roman" w:hAnsi="Times New Roman" w:cs="Times New Roman"/>
          <w:color w:val="000000"/>
        </w:rPr>
        <w:t xml:space="preserve"> at the location of the population growth, I discovered several other carnivorous plants. This included </w:t>
      </w:r>
      <w:r w:rsidR="005F463B">
        <w:rPr>
          <w:rFonts w:ascii="Times New Roman" w:hAnsi="Times New Roman" w:cs="Times New Roman"/>
          <w:color w:val="000000"/>
        </w:rPr>
        <w:t>carnivorous</w:t>
      </w:r>
      <w:r w:rsidR="00084D43">
        <w:rPr>
          <w:rFonts w:ascii="Times New Roman" w:hAnsi="Times New Roman" w:cs="Times New Roman"/>
          <w:color w:val="000000"/>
        </w:rPr>
        <w:t xml:space="preserve"> plants native to California, such as </w:t>
      </w:r>
      <w:proofErr w:type="spellStart"/>
      <w:r w:rsidR="00084D43">
        <w:rPr>
          <w:rFonts w:ascii="Times New Roman" w:hAnsi="Times New Roman" w:cs="Times New Roman"/>
          <w:i/>
          <w:color w:val="000000"/>
        </w:rPr>
        <w:t>Drosera</w:t>
      </w:r>
      <w:proofErr w:type="spellEnd"/>
      <w:r w:rsidR="00084D43">
        <w:rPr>
          <w:rFonts w:ascii="Times New Roman" w:hAnsi="Times New Roman" w:cs="Times New Roman"/>
          <w:i/>
          <w:color w:val="000000"/>
        </w:rPr>
        <w:t xml:space="preserve"> </w:t>
      </w:r>
      <w:r w:rsidR="00084D43" w:rsidRPr="00C836F5">
        <w:rPr>
          <w:rFonts w:ascii="Times New Roman" w:hAnsi="Times New Roman" w:cs="Times New Roman"/>
          <w:color w:val="000000"/>
        </w:rPr>
        <w:t>sp</w:t>
      </w:r>
      <w:r w:rsidR="00084D43">
        <w:rPr>
          <w:rFonts w:ascii="Times New Roman" w:hAnsi="Times New Roman" w:cs="Times New Roman"/>
          <w:i/>
          <w:color w:val="000000"/>
        </w:rPr>
        <w:t xml:space="preserve">. </w:t>
      </w:r>
      <w:r w:rsidR="00084D43">
        <w:rPr>
          <w:rFonts w:ascii="Times New Roman" w:hAnsi="Times New Roman" w:cs="Times New Roman"/>
          <w:color w:val="000000"/>
        </w:rPr>
        <w:t>(</w:t>
      </w:r>
      <w:r w:rsidR="00084D43" w:rsidRPr="00084D43">
        <w:rPr>
          <w:rFonts w:ascii="Times New Roman" w:hAnsi="Times New Roman" w:cs="Times New Roman"/>
          <w:color w:val="000000"/>
        </w:rPr>
        <w:t>Droseraceae</w:t>
      </w:r>
      <w:r w:rsidR="00084D43">
        <w:rPr>
          <w:rFonts w:ascii="Times New Roman" w:hAnsi="Times New Roman" w:cs="Times New Roman"/>
          <w:color w:val="000000"/>
        </w:rPr>
        <w:t>)</w:t>
      </w:r>
      <w:r w:rsidR="00084D43">
        <w:rPr>
          <w:rFonts w:ascii="Times New Roman" w:hAnsi="Times New Roman" w:cs="Times New Roman"/>
          <w:i/>
          <w:color w:val="000000"/>
        </w:rPr>
        <w:t xml:space="preserve"> </w:t>
      </w:r>
      <w:r w:rsidR="00084D43">
        <w:rPr>
          <w:rFonts w:ascii="Times New Roman" w:hAnsi="Times New Roman" w:cs="Times New Roman"/>
          <w:color w:val="000000"/>
        </w:rPr>
        <w:t xml:space="preserve">and </w:t>
      </w:r>
      <w:r w:rsidR="008D4834">
        <w:rPr>
          <w:rFonts w:ascii="Times New Roman" w:hAnsi="Times New Roman" w:cs="Times New Roman"/>
          <w:color w:val="000000"/>
        </w:rPr>
        <w:t xml:space="preserve">multiple species </w:t>
      </w:r>
      <w:r w:rsidR="000A217D">
        <w:rPr>
          <w:rFonts w:ascii="Times New Roman" w:hAnsi="Times New Roman" w:cs="Times New Roman"/>
          <w:color w:val="000000"/>
        </w:rPr>
        <w:t xml:space="preserve">of </w:t>
      </w:r>
      <w:r w:rsidR="00084D43">
        <w:rPr>
          <w:rFonts w:ascii="Times New Roman" w:hAnsi="Times New Roman" w:cs="Times New Roman"/>
          <w:color w:val="000000"/>
        </w:rPr>
        <w:t>the non-native</w:t>
      </w:r>
      <w:r w:rsidR="00641563">
        <w:rPr>
          <w:rFonts w:ascii="Times New Roman" w:hAnsi="Times New Roman" w:cs="Times New Roman"/>
          <w:color w:val="000000"/>
        </w:rPr>
        <w:t xml:space="preserve"> </w:t>
      </w:r>
      <w:r w:rsidR="00641563" w:rsidRPr="008D4834">
        <w:rPr>
          <w:rFonts w:ascii="Times New Roman" w:hAnsi="Times New Roman" w:cs="Times New Roman"/>
          <w:i/>
          <w:color w:val="000000"/>
        </w:rPr>
        <w:t xml:space="preserve">Sarracenia </w:t>
      </w:r>
      <w:r w:rsidR="008D4834" w:rsidRPr="00C836F5">
        <w:rPr>
          <w:rFonts w:ascii="Times New Roman" w:hAnsi="Times New Roman" w:cs="Times New Roman"/>
          <w:color w:val="000000"/>
        </w:rPr>
        <w:t>sp</w:t>
      </w:r>
      <w:r w:rsidR="008D4834">
        <w:rPr>
          <w:rFonts w:ascii="Times New Roman" w:hAnsi="Times New Roman" w:cs="Times New Roman"/>
          <w:i/>
          <w:color w:val="000000"/>
        </w:rPr>
        <w:t>.</w:t>
      </w:r>
      <w:r w:rsidR="00641563">
        <w:rPr>
          <w:rFonts w:ascii="Times New Roman" w:hAnsi="Times New Roman" w:cs="Times New Roman"/>
          <w:i/>
          <w:color w:val="000000"/>
        </w:rPr>
        <w:t xml:space="preserve"> </w:t>
      </w:r>
      <w:r w:rsidR="00084D43">
        <w:rPr>
          <w:rFonts w:ascii="Times New Roman" w:hAnsi="Times New Roman" w:cs="Times New Roman"/>
          <w:color w:val="000000"/>
        </w:rPr>
        <w:t xml:space="preserve">(Sarraceniaceae). </w:t>
      </w:r>
      <w:r w:rsidR="00084D43">
        <w:rPr>
          <w:rFonts w:ascii="Times New Roman" w:hAnsi="Times New Roman" w:cs="Times New Roman"/>
          <w:i/>
          <w:color w:val="000000"/>
        </w:rPr>
        <w:t xml:space="preserve">Sarracenia </w:t>
      </w:r>
      <w:r w:rsidR="008D4834" w:rsidRPr="00C836F5">
        <w:rPr>
          <w:rFonts w:ascii="Times New Roman" w:hAnsi="Times New Roman" w:cs="Times New Roman"/>
          <w:color w:val="000000"/>
        </w:rPr>
        <w:t>sp.</w:t>
      </w:r>
      <w:r w:rsidR="00084D43">
        <w:rPr>
          <w:rFonts w:ascii="Times New Roman" w:hAnsi="Times New Roman" w:cs="Times New Roman"/>
          <w:i/>
          <w:color w:val="000000"/>
        </w:rPr>
        <w:t xml:space="preserve"> </w:t>
      </w:r>
      <w:r w:rsidR="008D4834">
        <w:rPr>
          <w:rFonts w:ascii="Times New Roman" w:hAnsi="Times New Roman" w:cs="Times New Roman"/>
          <w:color w:val="000000"/>
        </w:rPr>
        <w:t>is</w:t>
      </w:r>
      <w:r w:rsidR="00084D43">
        <w:rPr>
          <w:rFonts w:ascii="Times New Roman" w:hAnsi="Times New Roman" w:cs="Times New Roman"/>
          <w:color w:val="000000"/>
        </w:rPr>
        <w:t xml:space="preserve"> native to</w:t>
      </w:r>
      <w:r w:rsidR="00E8797C">
        <w:rPr>
          <w:rFonts w:ascii="Times New Roman" w:hAnsi="Times New Roman" w:cs="Times New Roman"/>
          <w:color w:val="000000"/>
        </w:rPr>
        <w:t xml:space="preserve"> the Southeastern United States</w:t>
      </w:r>
      <w:r w:rsidR="00084D43">
        <w:rPr>
          <w:rFonts w:ascii="Times New Roman" w:hAnsi="Times New Roman" w:cs="Times New Roman"/>
          <w:color w:val="000000"/>
        </w:rPr>
        <w:t xml:space="preserve"> and </w:t>
      </w:r>
      <w:r w:rsidR="008D4834">
        <w:rPr>
          <w:rFonts w:ascii="Times New Roman" w:hAnsi="Times New Roman" w:cs="Times New Roman"/>
          <w:color w:val="000000"/>
        </w:rPr>
        <w:t>is not naturally found in California.</w:t>
      </w:r>
      <w:r w:rsidR="008D0D9B">
        <w:rPr>
          <w:rFonts w:ascii="Times New Roman" w:hAnsi="Times New Roman" w:cs="Times New Roman"/>
          <w:color w:val="000000"/>
        </w:rPr>
        <w:t xml:space="preserve"> According to collection records from the </w:t>
      </w:r>
      <w:r w:rsidR="008D0D9B" w:rsidRPr="005D4FE8">
        <w:rPr>
          <w:rFonts w:ascii="Times New Roman" w:hAnsi="Times New Roman" w:cs="Times New Roman"/>
          <w:color w:val="000000"/>
        </w:rPr>
        <w:t>Co</w:t>
      </w:r>
      <w:r w:rsidR="008D0D9B">
        <w:rPr>
          <w:rFonts w:ascii="Times New Roman" w:hAnsi="Times New Roman" w:cs="Times New Roman"/>
          <w:color w:val="000000"/>
        </w:rPr>
        <w:t>nsortium of California Herbaria, three distinct taxa have been found at this</w:t>
      </w:r>
      <w:r w:rsidR="00E8797C">
        <w:rPr>
          <w:rFonts w:ascii="Times New Roman" w:hAnsi="Times New Roman" w:cs="Times New Roman"/>
          <w:color w:val="000000"/>
        </w:rPr>
        <w:t xml:space="preserve"> location in Mendocino County</w:t>
      </w:r>
      <w:r w:rsidR="008D0D9B">
        <w:rPr>
          <w:rFonts w:ascii="Times New Roman" w:hAnsi="Times New Roman" w:cs="Times New Roman"/>
          <w:color w:val="000000"/>
        </w:rPr>
        <w:t xml:space="preserve">, </w:t>
      </w:r>
      <w:r w:rsidR="008D0D9B" w:rsidRPr="008D0D9B">
        <w:rPr>
          <w:rFonts w:ascii="Times New Roman" w:hAnsi="Times New Roman" w:cs="Times New Roman"/>
          <w:i/>
          <w:color w:val="000000"/>
        </w:rPr>
        <w:t>S.</w:t>
      </w:r>
      <w:r w:rsidR="00035232">
        <w:rPr>
          <w:rFonts w:ascii="Times New Roman" w:hAnsi="Times New Roman" w:cs="Times New Roman"/>
          <w:i/>
          <w:color w:val="000000"/>
        </w:rPr>
        <w:t xml:space="preserve"> </w:t>
      </w:r>
      <w:proofErr w:type="spellStart"/>
      <w:r w:rsidR="008D0D9B" w:rsidRPr="008D0D9B">
        <w:rPr>
          <w:rFonts w:ascii="Times New Roman" w:hAnsi="Times New Roman" w:cs="Times New Roman"/>
          <w:i/>
          <w:color w:val="000000"/>
        </w:rPr>
        <w:t>leucophylla</w:t>
      </w:r>
      <w:proofErr w:type="spellEnd"/>
      <w:r w:rsidR="008D0D9B">
        <w:rPr>
          <w:rFonts w:ascii="Times New Roman" w:hAnsi="Times New Roman" w:cs="Times New Roman"/>
          <w:color w:val="000000"/>
        </w:rPr>
        <w:t xml:space="preserve">, </w:t>
      </w:r>
      <w:r w:rsidR="008D0D9B" w:rsidRPr="008D0D9B">
        <w:rPr>
          <w:rFonts w:ascii="Times New Roman" w:hAnsi="Times New Roman" w:cs="Times New Roman"/>
          <w:i/>
          <w:color w:val="000000"/>
        </w:rPr>
        <w:t>S. rosea</w:t>
      </w:r>
      <w:r w:rsidR="008D0D9B">
        <w:rPr>
          <w:rFonts w:ascii="Times New Roman" w:hAnsi="Times New Roman" w:cs="Times New Roman"/>
          <w:color w:val="000000"/>
        </w:rPr>
        <w:t xml:space="preserve">, and </w:t>
      </w:r>
      <w:r w:rsidR="008D0D9B" w:rsidRPr="008D0D9B">
        <w:rPr>
          <w:rFonts w:ascii="Times New Roman" w:hAnsi="Times New Roman" w:cs="Times New Roman"/>
          <w:i/>
          <w:color w:val="000000"/>
        </w:rPr>
        <w:t xml:space="preserve">S. </w:t>
      </w:r>
      <w:proofErr w:type="spellStart"/>
      <w:r w:rsidR="008D0D9B" w:rsidRPr="008D0D9B">
        <w:rPr>
          <w:rFonts w:ascii="Times New Roman" w:hAnsi="Times New Roman" w:cs="Times New Roman"/>
          <w:i/>
          <w:color w:val="000000"/>
        </w:rPr>
        <w:t>oreophila</w:t>
      </w:r>
      <w:proofErr w:type="spellEnd"/>
      <w:r w:rsidR="008D0D9B">
        <w:rPr>
          <w:rFonts w:ascii="Times New Roman" w:hAnsi="Times New Roman" w:cs="Times New Roman"/>
          <w:color w:val="000000"/>
        </w:rPr>
        <w:t xml:space="preserve"> (2021)</w:t>
      </w:r>
      <w:r w:rsidR="00E8797C">
        <w:rPr>
          <w:rFonts w:ascii="Times New Roman" w:hAnsi="Times New Roman" w:cs="Times New Roman"/>
          <w:color w:val="000000"/>
        </w:rPr>
        <w:t>.</w:t>
      </w:r>
      <w:r w:rsidR="00084D43">
        <w:rPr>
          <w:rFonts w:ascii="Times New Roman" w:hAnsi="Times New Roman" w:cs="Times New Roman"/>
          <w:color w:val="000000"/>
        </w:rPr>
        <w:t xml:space="preserve"> Given the </w:t>
      </w:r>
      <w:r w:rsidR="00424071">
        <w:rPr>
          <w:rFonts w:ascii="Times New Roman" w:hAnsi="Times New Roman" w:cs="Times New Roman"/>
          <w:color w:val="000000"/>
        </w:rPr>
        <w:t>abundance</w:t>
      </w:r>
      <w:r w:rsidR="00084D43">
        <w:rPr>
          <w:rFonts w:ascii="Times New Roman" w:hAnsi="Times New Roman" w:cs="Times New Roman"/>
          <w:color w:val="000000"/>
        </w:rPr>
        <w:t xml:space="preserve"> of other </w:t>
      </w:r>
      <w:r w:rsidR="00E8797C">
        <w:rPr>
          <w:rFonts w:ascii="Times New Roman" w:hAnsi="Times New Roman" w:cs="Times New Roman"/>
          <w:color w:val="000000"/>
        </w:rPr>
        <w:t>carnivorous</w:t>
      </w:r>
      <w:r w:rsidR="00084D43">
        <w:rPr>
          <w:rFonts w:ascii="Times New Roman" w:hAnsi="Times New Roman" w:cs="Times New Roman"/>
          <w:color w:val="000000"/>
        </w:rPr>
        <w:t xml:space="preserve"> species, </w:t>
      </w:r>
      <w:r w:rsidR="00E8797C">
        <w:rPr>
          <w:rFonts w:ascii="Times New Roman" w:hAnsi="Times New Roman" w:cs="Times New Roman"/>
          <w:color w:val="000000"/>
        </w:rPr>
        <w:t>especially</w:t>
      </w:r>
      <w:r w:rsidR="00084D43">
        <w:rPr>
          <w:rFonts w:ascii="Times New Roman" w:hAnsi="Times New Roman" w:cs="Times New Roman"/>
          <w:color w:val="000000"/>
        </w:rPr>
        <w:t xml:space="preserve"> those </w:t>
      </w:r>
      <w:r w:rsidR="00E8797C">
        <w:rPr>
          <w:rFonts w:ascii="Times New Roman" w:hAnsi="Times New Roman" w:cs="Times New Roman"/>
          <w:color w:val="000000"/>
        </w:rPr>
        <w:t>non-natives,</w:t>
      </w:r>
      <w:r w:rsidR="008D0D9B">
        <w:rPr>
          <w:rFonts w:ascii="Times New Roman" w:hAnsi="Times New Roman" w:cs="Times New Roman"/>
          <w:color w:val="000000"/>
        </w:rPr>
        <w:t xml:space="preserve"> and the sheer degree of isolation of this population,</w:t>
      </w:r>
      <w:r w:rsidR="00E8797C">
        <w:rPr>
          <w:rFonts w:ascii="Times New Roman" w:hAnsi="Times New Roman" w:cs="Times New Roman"/>
          <w:color w:val="000000"/>
        </w:rPr>
        <w:t xml:space="preserve"> th</w:t>
      </w:r>
      <w:r w:rsidR="008D0D9B">
        <w:rPr>
          <w:rFonts w:ascii="Times New Roman" w:hAnsi="Times New Roman" w:cs="Times New Roman"/>
          <w:color w:val="000000"/>
        </w:rPr>
        <w:t>ese</w:t>
      </w:r>
      <w:r w:rsidR="00E8797C">
        <w:rPr>
          <w:rFonts w:ascii="Times New Roman" w:hAnsi="Times New Roman" w:cs="Times New Roman"/>
          <w:color w:val="000000"/>
        </w:rPr>
        <w:t xml:space="preserve"> </w:t>
      </w:r>
      <w:r w:rsidR="00E8797C">
        <w:rPr>
          <w:rFonts w:ascii="Times New Roman" w:hAnsi="Times New Roman" w:cs="Times New Roman"/>
          <w:i/>
          <w:color w:val="000000"/>
        </w:rPr>
        <w:t>Darlingtonia</w:t>
      </w:r>
      <w:r w:rsidR="008D0D9B">
        <w:rPr>
          <w:rFonts w:ascii="Times New Roman" w:hAnsi="Times New Roman" w:cs="Times New Roman"/>
          <w:i/>
          <w:color w:val="000000"/>
        </w:rPr>
        <w:t xml:space="preserve"> </w:t>
      </w:r>
      <w:r w:rsidR="008D0D9B">
        <w:rPr>
          <w:rFonts w:ascii="Times New Roman" w:hAnsi="Times New Roman" w:cs="Times New Roman"/>
          <w:color w:val="000000"/>
        </w:rPr>
        <w:t>specimens were</w:t>
      </w:r>
      <w:r w:rsidR="00E8797C">
        <w:rPr>
          <w:rFonts w:ascii="Times New Roman" w:hAnsi="Times New Roman" w:cs="Times New Roman"/>
          <w:color w:val="000000"/>
        </w:rPr>
        <w:t xml:space="preserve"> almost certainly artificially introduced to this location. </w:t>
      </w:r>
      <w:r w:rsidR="008D0D9B">
        <w:rPr>
          <w:rFonts w:ascii="Times New Roman" w:hAnsi="Times New Roman" w:cs="Times New Roman"/>
          <w:color w:val="000000"/>
        </w:rPr>
        <w:t>Since t</w:t>
      </w:r>
      <w:r w:rsidR="00867C53">
        <w:rPr>
          <w:rFonts w:ascii="Times New Roman" w:hAnsi="Times New Roman" w:cs="Times New Roman"/>
          <w:color w:val="000000"/>
        </w:rPr>
        <w:t xml:space="preserve">he genetic profile of this population </w:t>
      </w:r>
      <w:r w:rsidR="008D0D9B">
        <w:rPr>
          <w:rFonts w:ascii="Times New Roman" w:hAnsi="Times New Roman" w:cs="Times New Roman"/>
          <w:color w:val="000000"/>
        </w:rPr>
        <w:t>nearly identically</w:t>
      </w:r>
      <w:r w:rsidR="00867C53">
        <w:rPr>
          <w:rFonts w:ascii="Times New Roman" w:hAnsi="Times New Roman" w:cs="Times New Roman"/>
          <w:color w:val="000000"/>
        </w:rPr>
        <w:t xml:space="preserve"> matches those of th</w:t>
      </w:r>
      <w:r w:rsidR="008D0D9B">
        <w:rPr>
          <w:rFonts w:ascii="Times New Roman" w:hAnsi="Times New Roman" w:cs="Times New Roman"/>
          <w:color w:val="000000"/>
        </w:rPr>
        <w:t xml:space="preserve">e </w:t>
      </w:r>
      <w:r w:rsidR="002213F7">
        <w:rPr>
          <w:rFonts w:ascii="Times New Roman" w:hAnsi="Times New Roman" w:cs="Times New Roman"/>
          <w:color w:val="000000"/>
        </w:rPr>
        <w:t>Plumas</w:t>
      </w:r>
      <w:r w:rsidR="008D0D9B">
        <w:rPr>
          <w:rFonts w:ascii="Times New Roman" w:hAnsi="Times New Roman" w:cs="Times New Roman"/>
          <w:color w:val="000000"/>
        </w:rPr>
        <w:t xml:space="preserve"> region,</w:t>
      </w:r>
      <w:r w:rsidR="00867C53">
        <w:rPr>
          <w:rFonts w:ascii="Times New Roman" w:hAnsi="Times New Roman" w:cs="Times New Roman"/>
          <w:color w:val="000000"/>
        </w:rPr>
        <w:t xml:space="preserve"> this population was likely </w:t>
      </w:r>
      <w:r w:rsidR="00D21E41">
        <w:rPr>
          <w:rFonts w:ascii="Times New Roman" w:hAnsi="Times New Roman" w:cs="Times New Roman"/>
          <w:color w:val="000000"/>
        </w:rPr>
        <w:t>sourced,</w:t>
      </w:r>
      <w:r w:rsidR="00F47B15">
        <w:rPr>
          <w:rFonts w:ascii="Times New Roman" w:hAnsi="Times New Roman" w:cs="Times New Roman"/>
          <w:color w:val="000000"/>
        </w:rPr>
        <w:t xml:space="preserve"> via</w:t>
      </w:r>
      <w:r w:rsidR="00D21E41">
        <w:rPr>
          <w:rFonts w:ascii="Times New Roman" w:hAnsi="Times New Roman" w:cs="Times New Roman"/>
          <w:color w:val="000000"/>
        </w:rPr>
        <w:t xml:space="preserve"> transplantation or seeds, from that region. </w:t>
      </w:r>
    </w:p>
    <w:p w14:paraId="5824EBFD" w14:textId="77777777" w:rsidR="00F25C11" w:rsidRPr="005D4FE8" w:rsidRDefault="00F25C11" w:rsidP="008D0D9B">
      <w:pPr>
        <w:spacing w:line="480" w:lineRule="auto"/>
        <w:ind w:firstLine="720"/>
        <w:textAlignment w:val="baseline"/>
        <w:rPr>
          <w:rFonts w:ascii="Times New Roman" w:hAnsi="Times New Roman" w:cs="Times New Roman"/>
          <w:color w:val="000000"/>
        </w:rPr>
      </w:pPr>
    </w:p>
    <w:p w14:paraId="74E07391" w14:textId="65CB5800" w:rsidR="00333CC8" w:rsidRDefault="00333CC8" w:rsidP="00A920DE">
      <w:pPr>
        <w:spacing w:line="480" w:lineRule="auto"/>
        <w:rPr>
          <w:rFonts w:ascii="Times New Roman" w:hAnsi="Times New Roman" w:cs="Times New Roman"/>
          <w:u w:val="single"/>
        </w:rPr>
      </w:pPr>
      <w:r>
        <w:rPr>
          <w:rFonts w:ascii="Times New Roman" w:hAnsi="Times New Roman" w:cs="Times New Roman"/>
          <w:u w:val="single"/>
        </w:rPr>
        <w:t>Recommendations</w:t>
      </w:r>
    </w:p>
    <w:p w14:paraId="2485F509" w14:textId="2BB4EEF0" w:rsidR="007C148A" w:rsidRPr="000B2791" w:rsidRDefault="00C549BE" w:rsidP="00A920DE">
      <w:pPr>
        <w:spacing w:line="480" w:lineRule="auto"/>
        <w:rPr>
          <w:rFonts w:ascii="Times New Roman" w:hAnsi="Times New Roman" w:cs="Times New Roman"/>
        </w:rPr>
      </w:pPr>
      <w:r>
        <w:rPr>
          <w:rFonts w:ascii="Times New Roman" w:hAnsi="Times New Roman" w:cs="Times New Roman"/>
        </w:rPr>
        <w:lastRenderedPageBreak/>
        <w:tab/>
      </w:r>
      <w:r w:rsidR="000B2791">
        <w:rPr>
          <w:rFonts w:ascii="Times New Roman" w:hAnsi="Times New Roman" w:cs="Times New Roman"/>
        </w:rPr>
        <w:t xml:space="preserve">With the lack of previous genetic studies within </w:t>
      </w:r>
      <w:r w:rsidR="000B2791">
        <w:rPr>
          <w:rFonts w:ascii="Times New Roman" w:hAnsi="Times New Roman" w:cs="Times New Roman"/>
          <w:i/>
        </w:rPr>
        <w:t>Darlingtonia</w:t>
      </w:r>
      <w:r w:rsidR="000B2791">
        <w:rPr>
          <w:rFonts w:ascii="Times New Roman" w:hAnsi="Times New Roman" w:cs="Times New Roman"/>
        </w:rPr>
        <w:t xml:space="preserve">, </w:t>
      </w:r>
      <w:r w:rsidR="002D403F">
        <w:rPr>
          <w:rFonts w:ascii="Times New Roman" w:hAnsi="Times New Roman" w:cs="Times New Roman"/>
        </w:rPr>
        <w:t xml:space="preserve">it remained unclear the extent of the separation between geographic regions and whether that should be represented in the taxonomic classification of the species. </w:t>
      </w:r>
      <w:r w:rsidR="003618DC">
        <w:rPr>
          <w:rFonts w:ascii="Times New Roman" w:hAnsi="Times New Roman" w:cs="Times New Roman"/>
        </w:rPr>
        <w:t xml:space="preserve">While </w:t>
      </w:r>
      <w:r w:rsidR="00024034">
        <w:rPr>
          <w:rFonts w:ascii="Times New Roman" w:hAnsi="Times New Roman" w:cs="Times New Roman"/>
        </w:rPr>
        <w:t xml:space="preserve">my work was limited by poor DNA yields, I was able to find conclusive differences between the geographic regions. However, </w:t>
      </w:r>
      <w:r w:rsidR="00C138CD">
        <w:rPr>
          <w:rFonts w:ascii="Times New Roman" w:hAnsi="Times New Roman" w:cs="Times New Roman"/>
        </w:rPr>
        <w:t>I was unable to determine if these differences were substantial enough to subdivide the species</w:t>
      </w:r>
      <w:r w:rsidR="00024034">
        <w:rPr>
          <w:rFonts w:ascii="Times New Roman" w:hAnsi="Times New Roman" w:cs="Times New Roman"/>
        </w:rPr>
        <w:t>. Additionally, while some phenotypic differences were observed, there was no significant distinctions which could not be explained by environmental conditions.</w:t>
      </w:r>
      <w:r w:rsidR="007C148A">
        <w:rPr>
          <w:rFonts w:ascii="Times New Roman" w:hAnsi="Times New Roman" w:cs="Times New Roman"/>
        </w:rPr>
        <w:t xml:space="preserve"> Therefore, at present time, there does not appear to be sufficient data to justify </w:t>
      </w:r>
      <w:r w:rsidR="000B2791">
        <w:rPr>
          <w:rFonts w:ascii="Times New Roman" w:hAnsi="Times New Roman" w:cs="Times New Roman"/>
        </w:rPr>
        <w:t xml:space="preserve">the distinction of subspecies in </w:t>
      </w:r>
      <w:r w:rsidR="000B2791">
        <w:rPr>
          <w:rFonts w:ascii="Times New Roman" w:hAnsi="Times New Roman" w:cs="Times New Roman"/>
          <w:i/>
        </w:rPr>
        <w:t>D. californica</w:t>
      </w:r>
      <w:r w:rsidR="000B2791">
        <w:rPr>
          <w:rFonts w:ascii="Times New Roman" w:hAnsi="Times New Roman" w:cs="Times New Roman"/>
        </w:rPr>
        <w:t>.</w:t>
      </w:r>
    </w:p>
    <w:p w14:paraId="61BE8A45" w14:textId="2C2679BD" w:rsidR="00333CC8" w:rsidRDefault="00CF3AD9" w:rsidP="007C148A">
      <w:pPr>
        <w:spacing w:line="480" w:lineRule="auto"/>
        <w:ind w:firstLine="720"/>
        <w:rPr>
          <w:rFonts w:ascii="Times New Roman" w:hAnsi="Times New Roman" w:cs="Times New Roman"/>
        </w:rPr>
      </w:pPr>
      <w:r>
        <w:rPr>
          <w:rFonts w:ascii="Times New Roman" w:hAnsi="Times New Roman" w:cs="Times New Roman"/>
          <w:i/>
        </w:rPr>
        <w:t>Darlingtonia californica</w:t>
      </w:r>
      <w:r>
        <w:rPr>
          <w:rFonts w:ascii="Times New Roman" w:hAnsi="Times New Roman" w:cs="Times New Roman"/>
        </w:rPr>
        <w:t xml:space="preserve"> unfortunately faces many threats, primarily from habitat </w:t>
      </w:r>
      <w:r w:rsidR="000F6E48">
        <w:rPr>
          <w:rFonts w:ascii="Times New Roman" w:hAnsi="Times New Roman" w:cs="Times New Roman"/>
        </w:rPr>
        <w:t>loss,</w:t>
      </w:r>
      <w:r w:rsidR="00B659F8">
        <w:rPr>
          <w:rFonts w:ascii="Times New Roman" w:hAnsi="Times New Roman" w:cs="Times New Roman"/>
        </w:rPr>
        <w:t xml:space="preserve"> increased competition, and horticultural collections. I</w:t>
      </w:r>
      <w:r w:rsidR="000F6E48">
        <w:rPr>
          <w:rFonts w:ascii="Times New Roman" w:hAnsi="Times New Roman" w:cs="Times New Roman"/>
        </w:rPr>
        <w:t xml:space="preserve">n order to combat these threats, several approaches could prove beneficial. </w:t>
      </w:r>
      <w:r w:rsidR="00B035EF">
        <w:rPr>
          <w:rFonts w:ascii="Times New Roman" w:hAnsi="Times New Roman" w:cs="Times New Roman"/>
        </w:rPr>
        <w:t>First-line</w:t>
      </w:r>
      <w:r w:rsidR="000F6E48">
        <w:rPr>
          <w:rFonts w:ascii="Times New Roman" w:hAnsi="Times New Roman" w:cs="Times New Roman"/>
        </w:rPr>
        <w:t xml:space="preserve"> measures include </w:t>
      </w:r>
      <w:r w:rsidR="00B035EF">
        <w:rPr>
          <w:rFonts w:ascii="Times New Roman" w:hAnsi="Times New Roman" w:cs="Times New Roman"/>
        </w:rPr>
        <w:t>preventing development of these</w:t>
      </w:r>
      <w:r w:rsidR="000F6E48">
        <w:rPr>
          <w:rFonts w:ascii="Times New Roman" w:hAnsi="Times New Roman" w:cs="Times New Roman"/>
        </w:rPr>
        <w:t xml:space="preserve"> habitats and limiting collections</w:t>
      </w:r>
      <w:r w:rsidR="00B035EF">
        <w:rPr>
          <w:rFonts w:ascii="Times New Roman" w:hAnsi="Times New Roman" w:cs="Times New Roman"/>
        </w:rPr>
        <w:t xml:space="preserve"> (</w:t>
      </w:r>
      <w:proofErr w:type="spellStart"/>
      <w:r w:rsidR="00B035EF">
        <w:rPr>
          <w:rFonts w:ascii="Times New Roman" w:hAnsi="Times New Roman" w:cs="Times New Roman"/>
        </w:rPr>
        <w:t>Schierenbeck</w:t>
      </w:r>
      <w:proofErr w:type="spellEnd"/>
      <w:r w:rsidR="00B035EF">
        <w:rPr>
          <w:rFonts w:ascii="Times New Roman" w:hAnsi="Times New Roman" w:cs="Times New Roman"/>
        </w:rPr>
        <w:t>, 2014)</w:t>
      </w:r>
      <w:r w:rsidR="000F6E48">
        <w:rPr>
          <w:rFonts w:ascii="Times New Roman" w:hAnsi="Times New Roman" w:cs="Times New Roman"/>
        </w:rPr>
        <w:t xml:space="preserve">. </w:t>
      </w:r>
      <w:proofErr w:type="gramStart"/>
      <w:r w:rsidR="000F6E48">
        <w:rPr>
          <w:rFonts w:ascii="Times New Roman" w:hAnsi="Times New Roman" w:cs="Times New Roman"/>
        </w:rPr>
        <w:t>However</w:t>
      </w:r>
      <w:proofErr w:type="gramEnd"/>
      <w:r w:rsidR="000F6E48">
        <w:rPr>
          <w:rFonts w:ascii="Times New Roman" w:hAnsi="Times New Roman" w:cs="Times New Roman"/>
        </w:rPr>
        <w:t xml:space="preserve"> with these regions experiencing reduced groundwater recharge in a changing climate</w:t>
      </w:r>
      <w:r w:rsidR="008A6FB3">
        <w:rPr>
          <w:rFonts w:ascii="Times New Roman" w:hAnsi="Times New Roman" w:cs="Times New Roman"/>
        </w:rPr>
        <w:t xml:space="preserve"> </w:t>
      </w:r>
      <w:r w:rsidR="008A6FB3">
        <w:rPr>
          <w:rFonts w:ascii="Times New Roman" w:hAnsi="Times New Roman" w:cs="Times New Roman"/>
          <w:color w:val="000000"/>
        </w:rPr>
        <w:t>(</w:t>
      </w:r>
      <w:proofErr w:type="spellStart"/>
      <w:r w:rsidR="008A6FB3">
        <w:rPr>
          <w:rFonts w:ascii="Times New Roman" w:hAnsi="Times New Roman" w:cs="Times New Roman"/>
          <w:color w:val="000000"/>
        </w:rPr>
        <w:t>Meixner</w:t>
      </w:r>
      <w:proofErr w:type="spellEnd"/>
      <w:r w:rsidR="008A6FB3">
        <w:rPr>
          <w:rFonts w:ascii="Times New Roman" w:hAnsi="Times New Roman" w:cs="Times New Roman"/>
          <w:color w:val="000000"/>
        </w:rPr>
        <w:t xml:space="preserve"> et al., 2015)</w:t>
      </w:r>
      <w:r w:rsidR="000F6E48">
        <w:rPr>
          <w:rFonts w:ascii="Times New Roman" w:hAnsi="Times New Roman" w:cs="Times New Roman"/>
        </w:rPr>
        <w:t xml:space="preserve">, additional measures may be needed. Populations in the </w:t>
      </w:r>
      <w:r w:rsidR="002213F7">
        <w:rPr>
          <w:rFonts w:ascii="Times New Roman" w:hAnsi="Times New Roman" w:cs="Times New Roman"/>
        </w:rPr>
        <w:t>Plumas</w:t>
      </w:r>
      <w:r w:rsidR="000F6E48">
        <w:rPr>
          <w:rFonts w:ascii="Times New Roman" w:hAnsi="Times New Roman" w:cs="Times New Roman"/>
        </w:rPr>
        <w:t xml:space="preserve"> region maintain the lowest genetic diversity of </w:t>
      </w:r>
      <w:r w:rsidR="000F6E48">
        <w:rPr>
          <w:rFonts w:ascii="Times New Roman" w:hAnsi="Times New Roman" w:cs="Times New Roman"/>
          <w:i/>
        </w:rPr>
        <w:t>D. californica</w:t>
      </w:r>
      <w:r w:rsidR="000F6E48">
        <w:rPr>
          <w:rFonts w:ascii="Times New Roman" w:hAnsi="Times New Roman" w:cs="Times New Roman"/>
        </w:rPr>
        <w:t xml:space="preserve">, thus these areas are the least likely to adapt to changing conditions. </w:t>
      </w:r>
      <w:proofErr w:type="gramStart"/>
      <w:r w:rsidR="000F6E48">
        <w:rPr>
          <w:rFonts w:ascii="Times New Roman" w:hAnsi="Times New Roman" w:cs="Times New Roman"/>
        </w:rPr>
        <w:t>Therefore</w:t>
      </w:r>
      <w:proofErr w:type="gramEnd"/>
      <w:r w:rsidR="000F6E48">
        <w:rPr>
          <w:rFonts w:ascii="Times New Roman" w:hAnsi="Times New Roman" w:cs="Times New Roman"/>
        </w:rPr>
        <w:t xml:space="preserve"> </w:t>
      </w:r>
      <w:r w:rsidR="002213F7">
        <w:rPr>
          <w:rFonts w:ascii="Times New Roman" w:hAnsi="Times New Roman" w:cs="Times New Roman"/>
        </w:rPr>
        <w:t>Plumas</w:t>
      </w:r>
      <w:r w:rsidR="000F6E48">
        <w:rPr>
          <w:rFonts w:ascii="Times New Roman" w:hAnsi="Times New Roman" w:cs="Times New Roman"/>
        </w:rPr>
        <w:t xml:space="preserve"> may benefit from an artificial outbreeding program using pollen or seeds from the more diverse </w:t>
      </w:r>
      <w:r w:rsidR="002213F7">
        <w:rPr>
          <w:rFonts w:ascii="Times New Roman" w:hAnsi="Times New Roman" w:cs="Times New Roman"/>
        </w:rPr>
        <w:t>Six Rivers</w:t>
      </w:r>
      <w:r w:rsidR="000F6E48">
        <w:rPr>
          <w:rFonts w:ascii="Times New Roman" w:hAnsi="Times New Roman" w:cs="Times New Roman"/>
        </w:rPr>
        <w:t xml:space="preserve"> region. While it is impossible to predetermine whether this approach would prevent loss of these habitats, maintaining a diverse population provides a much stronger defense. In addition to these programs in </w:t>
      </w:r>
      <w:r w:rsidR="002213F7">
        <w:rPr>
          <w:rFonts w:ascii="Times New Roman" w:hAnsi="Times New Roman" w:cs="Times New Roman"/>
        </w:rPr>
        <w:t>Plumas National Forest</w:t>
      </w:r>
      <w:r w:rsidR="000F6E48">
        <w:rPr>
          <w:rFonts w:ascii="Times New Roman" w:hAnsi="Times New Roman" w:cs="Times New Roman"/>
        </w:rPr>
        <w:t xml:space="preserve">, </w:t>
      </w:r>
      <w:r w:rsidR="002213F7">
        <w:rPr>
          <w:rFonts w:ascii="Times New Roman" w:hAnsi="Times New Roman" w:cs="Times New Roman"/>
        </w:rPr>
        <w:t xml:space="preserve">Six Rivers </w:t>
      </w:r>
      <w:r w:rsidR="000F6E48">
        <w:rPr>
          <w:rFonts w:ascii="Times New Roman" w:hAnsi="Times New Roman" w:cs="Times New Roman"/>
        </w:rPr>
        <w:t xml:space="preserve">populations should be strongly protected against anthropogenic habitat destruction. Previous work and these data suggest </w:t>
      </w:r>
      <w:r w:rsidR="002213F7">
        <w:rPr>
          <w:rFonts w:ascii="Times New Roman" w:hAnsi="Times New Roman" w:cs="Times New Roman"/>
        </w:rPr>
        <w:t>Six Rivers</w:t>
      </w:r>
      <w:r w:rsidR="000F6E48">
        <w:rPr>
          <w:rFonts w:ascii="Times New Roman" w:hAnsi="Times New Roman" w:cs="Times New Roman"/>
        </w:rPr>
        <w:t xml:space="preserve"> region has acted </w:t>
      </w:r>
      <w:r w:rsidR="000C2CBD">
        <w:rPr>
          <w:rFonts w:ascii="Times New Roman" w:hAnsi="Times New Roman" w:cs="Times New Roman"/>
        </w:rPr>
        <w:t xml:space="preserve">as a climate </w:t>
      </w:r>
      <w:r w:rsidR="005943A5">
        <w:rPr>
          <w:rFonts w:ascii="Times New Roman" w:hAnsi="Times New Roman" w:cs="Times New Roman"/>
        </w:rPr>
        <w:t>refuge</w:t>
      </w:r>
      <w:r w:rsidR="000C2CBD">
        <w:rPr>
          <w:rFonts w:ascii="Times New Roman" w:hAnsi="Times New Roman" w:cs="Times New Roman"/>
        </w:rPr>
        <w:t xml:space="preserve"> for </w:t>
      </w:r>
      <w:r w:rsidR="000C2CBD">
        <w:rPr>
          <w:rFonts w:ascii="Times New Roman" w:hAnsi="Times New Roman" w:cs="Times New Roman"/>
          <w:i/>
        </w:rPr>
        <w:t xml:space="preserve">Darlingtonia </w:t>
      </w:r>
      <w:r w:rsidR="000C2CBD">
        <w:rPr>
          <w:rFonts w:ascii="Times New Roman" w:hAnsi="Times New Roman" w:cs="Times New Roman"/>
        </w:rPr>
        <w:t>for millions of years</w:t>
      </w:r>
      <w:r w:rsidR="008A6FB3">
        <w:rPr>
          <w:rFonts w:ascii="Times New Roman" w:hAnsi="Times New Roman" w:cs="Times New Roman"/>
        </w:rPr>
        <w:t xml:space="preserve"> (Ellison et al., 2012)</w:t>
      </w:r>
      <w:r w:rsidR="000C2CBD">
        <w:rPr>
          <w:rFonts w:ascii="Times New Roman" w:hAnsi="Times New Roman" w:cs="Times New Roman"/>
        </w:rPr>
        <w:t xml:space="preserve">. This coastal region and genetic diversity provides these populations with a </w:t>
      </w:r>
      <w:r w:rsidR="000C2CBD">
        <w:rPr>
          <w:rFonts w:ascii="Times New Roman" w:hAnsi="Times New Roman" w:cs="Times New Roman"/>
        </w:rPr>
        <w:lastRenderedPageBreak/>
        <w:t xml:space="preserve">strong defense against the effects of climate change. Therefore, the most </w:t>
      </w:r>
      <w:r w:rsidR="000C2CBD" w:rsidRPr="000C2CBD">
        <w:rPr>
          <w:rFonts w:ascii="Times New Roman" w:hAnsi="Times New Roman" w:cs="Times New Roman"/>
        </w:rPr>
        <w:t>pertinent</w:t>
      </w:r>
      <w:r w:rsidR="000C2CBD">
        <w:rPr>
          <w:rFonts w:ascii="Times New Roman" w:hAnsi="Times New Roman" w:cs="Times New Roman"/>
        </w:rPr>
        <w:t xml:space="preserve"> action for this region would be to protect these populations from human development.</w:t>
      </w:r>
    </w:p>
    <w:p w14:paraId="1B7E3D47" w14:textId="77777777" w:rsidR="00F25C11" w:rsidRPr="000C2CBD" w:rsidRDefault="00F25C11" w:rsidP="007C148A">
      <w:pPr>
        <w:spacing w:line="480" w:lineRule="auto"/>
        <w:ind w:firstLine="720"/>
        <w:rPr>
          <w:rFonts w:ascii="Times New Roman" w:hAnsi="Times New Roman" w:cs="Times New Roman"/>
        </w:rPr>
      </w:pPr>
    </w:p>
    <w:p w14:paraId="0FB1951B" w14:textId="2AB1D918" w:rsidR="00A920DE" w:rsidRDefault="00A920DE" w:rsidP="00A920DE">
      <w:pPr>
        <w:spacing w:line="480" w:lineRule="auto"/>
        <w:rPr>
          <w:rFonts w:ascii="Times New Roman" w:hAnsi="Times New Roman" w:cs="Times New Roman"/>
          <w:u w:val="single"/>
        </w:rPr>
      </w:pPr>
      <w:r w:rsidRPr="00A920DE">
        <w:rPr>
          <w:rFonts w:ascii="Times New Roman" w:hAnsi="Times New Roman" w:cs="Times New Roman"/>
          <w:u w:val="single"/>
        </w:rPr>
        <w:t>Conclusions</w:t>
      </w:r>
    </w:p>
    <w:p w14:paraId="4443113B" w14:textId="192C1365" w:rsidR="00CF3600" w:rsidRPr="00BE21E5" w:rsidRDefault="00A920DE" w:rsidP="00BE21E5">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i/>
        </w:rPr>
        <w:t xml:space="preserve">Darlingtonia californica </w:t>
      </w:r>
      <w:r w:rsidR="007C7C09">
        <w:rPr>
          <w:rFonts w:ascii="Times New Roman" w:hAnsi="Times New Roman" w:cs="Times New Roman"/>
        </w:rPr>
        <w:t xml:space="preserve">is a unique species, with its limited range and </w:t>
      </w:r>
      <w:r w:rsidR="008D65C1">
        <w:rPr>
          <w:rFonts w:ascii="Times New Roman" w:hAnsi="Times New Roman" w:cs="Times New Roman"/>
        </w:rPr>
        <w:t>symbiotic</w:t>
      </w:r>
      <w:r w:rsidR="00004FA7">
        <w:rPr>
          <w:rFonts w:ascii="Times New Roman" w:hAnsi="Times New Roman" w:cs="Times New Roman"/>
        </w:rPr>
        <w:t xml:space="preserve"> </w:t>
      </w:r>
      <w:r w:rsidR="008D65C1">
        <w:rPr>
          <w:rFonts w:ascii="Times New Roman" w:hAnsi="Times New Roman" w:cs="Times New Roman"/>
        </w:rPr>
        <w:t>carnivorous</w:t>
      </w:r>
      <w:r w:rsidR="00004FA7">
        <w:rPr>
          <w:rFonts w:ascii="Times New Roman" w:hAnsi="Times New Roman" w:cs="Times New Roman"/>
        </w:rPr>
        <w:t xml:space="preserve"> microbiome. Though with decreasing potential habitats, </w:t>
      </w:r>
      <w:r w:rsidR="00A807DB">
        <w:rPr>
          <w:rFonts w:ascii="Times New Roman" w:hAnsi="Times New Roman" w:cs="Times New Roman"/>
        </w:rPr>
        <w:t xml:space="preserve">populations with reduced fitness are at a substantial risk of disappearing in the next few decades. </w:t>
      </w:r>
      <w:r w:rsidR="0025249D">
        <w:rPr>
          <w:rFonts w:ascii="Times New Roman" w:hAnsi="Times New Roman" w:cs="Times New Roman"/>
        </w:rPr>
        <w:t>Since greater diversity is correlated with fitness,</w:t>
      </w:r>
      <w:r w:rsidR="00A807DB">
        <w:rPr>
          <w:rFonts w:ascii="Times New Roman" w:hAnsi="Times New Roman" w:cs="Times New Roman"/>
        </w:rPr>
        <w:t xml:space="preserve"> populations with </w:t>
      </w:r>
      <w:r w:rsidR="009B330C">
        <w:rPr>
          <w:rFonts w:ascii="Times New Roman" w:hAnsi="Times New Roman" w:cs="Times New Roman"/>
        </w:rPr>
        <w:t>reduced genetic richness are at an increased risk</w:t>
      </w:r>
      <w:r w:rsidR="00193BF3">
        <w:rPr>
          <w:rFonts w:ascii="Times New Roman" w:hAnsi="Times New Roman" w:cs="Times New Roman"/>
        </w:rPr>
        <w:t xml:space="preserve"> </w:t>
      </w:r>
      <w:r w:rsidR="00193BF3" w:rsidRPr="005D4FE8">
        <w:rPr>
          <w:rFonts w:ascii="Times New Roman" w:hAnsi="Times New Roman" w:cs="Times New Roman"/>
          <w:color w:val="000000"/>
        </w:rPr>
        <w:t>(</w:t>
      </w:r>
      <w:proofErr w:type="spellStart"/>
      <w:r w:rsidR="00193BF3">
        <w:rPr>
          <w:rFonts w:ascii="Times New Roman" w:hAnsi="Times New Roman" w:cs="Times New Roman"/>
          <w:color w:val="000000"/>
        </w:rPr>
        <w:t>Ellstrand</w:t>
      </w:r>
      <w:proofErr w:type="spellEnd"/>
      <w:r w:rsidR="00193BF3">
        <w:rPr>
          <w:rFonts w:ascii="Times New Roman" w:hAnsi="Times New Roman" w:cs="Times New Roman"/>
          <w:color w:val="000000"/>
        </w:rPr>
        <w:t xml:space="preserve"> and Elam, 1993; </w:t>
      </w:r>
      <w:r w:rsidR="00193BF3" w:rsidRPr="005D4FE8">
        <w:rPr>
          <w:rFonts w:ascii="Times New Roman" w:hAnsi="Times New Roman" w:cs="Times New Roman"/>
          <w:color w:val="000000"/>
        </w:rPr>
        <w:t xml:space="preserve">Reed and Frankham, 2003; </w:t>
      </w:r>
      <w:proofErr w:type="spellStart"/>
      <w:r w:rsidR="00193BF3" w:rsidRPr="005D4FE8">
        <w:rPr>
          <w:rFonts w:ascii="Times New Roman" w:hAnsi="Times New Roman" w:cs="Times New Roman"/>
          <w:color w:val="000000"/>
        </w:rPr>
        <w:t>Schierenbeck</w:t>
      </w:r>
      <w:proofErr w:type="spellEnd"/>
      <w:r w:rsidR="00193BF3" w:rsidRPr="005D4FE8">
        <w:rPr>
          <w:rFonts w:ascii="Times New Roman" w:hAnsi="Times New Roman" w:cs="Times New Roman"/>
          <w:color w:val="000000"/>
        </w:rPr>
        <w:t>, 2017)</w:t>
      </w:r>
      <w:r w:rsidR="009B330C">
        <w:rPr>
          <w:rFonts w:ascii="Times New Roman" w:hAnsi="Times New Roman" w:cs="Times New Roman"/>
        </w:rPr>
        <w:t xml:space="preserve">. Populations in the </w:t>
      </w:r>
      <w:r w:rsidR="002213F7">
        <w:rPr>
          <w:rFonts w:ascii="Times New Roman" w:hAnsi="Times New Roman" w:cs="Times New Roman"/>
        </w:rPr>
        <w:t>Six Rivers</w:t>
      </w:r>
      <w:r w:rsidR="009B330C">
        <w:rPr>
          <w:rFonts w:ascii="Times New Roman" w:hAnsi="Times New Roman" w:cs="Times New Roman"/>
        </w:rPr>
        <w:t xml:space="preserve"> region are likely in the safest </w:t>
      </w:r>
      <w:r w:rsidR="008D65C1">
        <w:rPr>
          <w:rFonts w:ascii="Times New Roman" w:hAnsi="Times New Roman" w:cs="Times New Roman"/>
        </w:rPr>
        <w:t>position</w:t>
      </w:r>
      <w:r w:rsidR="009B330C">
        <w:rPr>
          <w:rFonts w:ascii="Times New Roman" w:hAnsi="Times New Roman" w:cs="Times New Roman"/>
        </w:rPr>
        <w:t xml:space="preserve"> due to their high heterozygosity and private allele counts. </w:t>
      </w:r>
      <w:r w:rsidR="008D65C1">
        <w:rPr>
          <w:rFonts w:ascii="Times New Roman" w:hAnsi="Times New Roman" w:cs="Times New Roman"/>
        </w:rPr>
        <w:t>Additionally,</w:t>
      </w:r>
      <w:r w:rsidR="009B330C">
        <w:rPr>
          <w:rFonts w:ascii="Times New Roman" w:hAnsi="Times New Roman" w:cs="Times New Roman"/>
        </w:rPr>
        <w:t xml:space="preserve"> their location closer to the coast may prove advantageous as it provides a more stable access to rainfall recharge relative to more inland populations</w:t>
      </w:r>
      <w:r w:rsidR="00FF1852">
        <w:rPr>
          <w:rFonts w:ascii="Times New Roman" w:hAnsi="Times New Roman" w:cs="Times New Roman"/>
        </w:rPr>
        <w:t xml:space="preserve"> </w:t>
      </w:r>
      <w:r w:rsidR="00FF1852">
        <w:rPr>
          <w:rFonts w:ascii="Times New Roman" w:hAnsi="Times New Roman" w:cs="Times New Roman"/>
          <w:color w:val="000000"/>
        </w:rPr>
        <w:t>(</w:t>
      </w:r>
      <w:proofErr w:type="spellStart"/>
      <w:r w:rsidR="00FF1852">
        <w:rPr>
          <w:rFonts w:ascii="Times New Roman" w:hAnsi="Times New Roman" w:cs="Times New Roman"/>
          <w:color w:val="000000"/>
        </w:rPr>
        <w:t>Meixner</w:t>
      </w:r>
      <w:proofErr w:type="spellEnd"/>
      <w:r w:rsidR="00FF1852">
        <w:rPr>
          <w:rFonts w:ascii="Times New Roman" w:hAnsi="Times New Roman" w:cs="Times New Roman"/>
          <w:color w:val="000000"/>
        </w:rPr>
        <w:t xml:space="preserve"> et al., 2015)</w:t>
      </w:r>
      <w:r w:rsidR="009B330C">
        <w:rPr>
          <w:rFonts w:ascii="Times New Roman" w:hAnsi="Times New Roman" w:cs="Times New Roman"/>
        </w:rPr>
        <w:t xml:space="preserve">. </w:t>
      </w:r>
      <w:r w:rsidR="002213F7">
        <w:rPr>
          <w:rFonts w:ascii="Times New Roman" w:hAnsi="Times New Roman" w:cs="Times New Roman"/>
        </w:rPr>
        <w:t>Plumas</w:t>
      </w:r>
      <w:r w:rsidR="009B330C">
        <w:rPr>
          <w:rFonts w:ascii="Times New Roman" w:hAnsi="Times New Roman" w:cs="Times New Roman"/>
        </w:rPr>
        <w:t xml:space="preserve"> populations are likely at the greatest risk due to their inland location and reduced diversity. Introduction of new genes through artificial means, such as an outbreeding program, from other regions may therefore be beneficial to these populations. </w:t>
      </w:r>
      <w:r w:rsidR="007C7C09">
        <w:rPr>
          <w:rFonts w:ascii="Times New Roman" w:hAnsi="Times New Roman" w:cs="Times New Roman"/>
        </w:rPr>
        <w:t xml:space="preserve">While some analyses were limited by poor DNA extraction yields, I was able to find overarching patterns </w:t>
      </w:r>
      <w:r w:rsidR="00175674">
        <w:rPr>
          <w:rFonts w:ascii="Times New Roman" w:hAnsi="Times New Roman" w:cs="Times New Roman"/>
        </w:rPr>
        <w:t xml:space="preserve">of </w:t>
      </w:r>
      <w:r w:rsidR="00424FA9">
        <w:rPr>
          <w:rFonts w:ascii="Times New Roman" w:hAnsi="Times New Roman" w:cs="Times New Roman"/>
        </w:rPr>
        <w:t>dispersal</w:t>
      </w:r>
      <w:r w:rsidR="007C7C09">
        <w:rPr>
          <w:rFonts w:ascii="Times New Roman" w:hAnsi="Times New Roman" w:cs="Times New Roman"/>
        </w:rPr>
        <w:t xml:space="preserve"> of </w:t>
      </w:r>
      <w:r w:rsidR="007C7C09">
        <w:rPr>
          <w:rFonts w:ascii="Times New Roman" w:hAnsi="Times New Roman" w:cs="Times New Roman"/>
          <w:i/>
        </w:rPr>
        <w:t>D. californica</w:t>
      </w:r>
      <w:r w:rsidR="00175674">
        <w:rPr>
          <w:rFonts w:ascii="Times New Roman" w:hAnsi="Times New Roman" w:cs="Times New Roman"/>
          <w:i/>
        </w:rPr>
        <w:t xml:space="preserve"> </w:t>
      </w:r>
      <w:r w:rsidR="00175674">
        <w:rPr>
          <w:rFonts w:ascii="Times New Roman" w:hAnsi="Times New Roman" w:cs="Times New Roman"/>
        </w:rPr>
        <w:t xml:space="preserve">from the </w:t>
      </w:r>
      <w:r w:rsidR="00424FA9">
        <w:rPr>
          <w:rFonts w:ascii="Times New Roman" w:hAnsi="Times New Roman" w:cs="Times New Roman"/>
        </w:rPr>
        <w:t>Six Rivers</w:t>
      </w:r>
      <w:r w:rsidR="00175674">
        <w:rPr>
          <w:rFonts w:ascii="Times New Roman" w:hAnsi="Times New Roman" w:cs="Times New Roman"/>
        </w:rPr>
        <w:t xml:space="preserve"> region </w:t>
      </w:r>
      <w:r w:rsidR="00424FA9">
        <w:rPr>
          <w:rFonts w:ascii="Times New Roman" w:hAnsi="Times New Roman" w:cs="Times New Roman"/>
        </w:rPr>
        <w:t>inland towards the Sierra Nevada</w:t>
      </w:r>
      <w:r w:rsidR="007C7C09">
        <w:rPr>
          <w:rFonts w:ascii="Times New Roman" w:hAnsi="Times New Roman" w:cs="Times New Roman"/>
        </w:rPr>
        <w:t xml:space="preserve">. Further work is </w:t>
      </w:r>
      <w:r w:rsidR="00515E5C">
        <w:rPr>
          <w:rFonts w:ascii="Times New Roman" w:hAnsi="Times New Roman" w:cs="Times New Roman"/>
        </w:rPr>
        <w:t>needed</w:t>
      </w:r>
      <w:r w:rsidR="007C7C09">
        <w:rPr>
          <w:rFonts w:ascii="Times New Roman" w:hAnsi="Times New Roman" w:cs="Times New Roman"/>
        </w:rPr>
        <w:t xml:space="preserve"> to provide greater detail into the exact </w:t>
      </w:r>
      <w:proofErr w:type="spellStart"/>
      <w:r w:rsidR="007C7C09">
        <w:rPr>
          <w:rFonts w:ascii="Times New Roman" w:hAnsi="Times New Roman" w:cs="Times New Roman"/>
        </w:rPr>
        <w:t>phylogeography</w:t>
      </w:r>
      <w:proofErr w:type="spellEnd"/>
      <w:r w:rsidR="007C7C09">
        <w:rPr>
          <w:rFonts w:ascii="Times New Roman" w:hAnsi="Times New Roman" w:cs="Times New Roman"/>
        </w:rPr>
        <w:t xml:space="preserve"> of the species</w:t>
      </w:r>
      <w:r w:rsidR="00515E5C">
        <w:rPr>
          <w:rFonts w:ascii="Times New Roman" w:hAnsi="Times New Roman" w:cs="Times New Roman"/>
        </w:rPr>
        <w:t xml:space="preserve"> and</w:t>
      </w:r>
      <w:r w:rsidR="007C7C09">
        <w:rPr>
          <w:rFonts w:ascii="Times New Roman" w:hAnsi="Times New Roman" w:cs="Times New Roman"/>
        </w:rPr>
        <w:t xml:space="preserve"> the speciation of </w:t>
      </w:r>
      <w:r w:rsidR="007C7C09">
        <w:rPr>
          <w:rFonts w:ascii="Times New Roman" w:hAnsi="Times New Roman" w:cs="Times New Roman"/>
          <w:i/>
        </w:rPr>
        <w:t xml:space="preserve">Darlingtonia </w:t>
      </w:r>
      <w:r w:rsidR="007C7C09">
        <w:rPr>
          <w:rFonts w:ascii="Times New Roman" w:hAnsi="Times New Roman" w:cs="Times New Roman"/>
        </w:rPr>
        <w:t xml:space="preserve">from </w:t>
      </w:r>
      <w:r w:rsidR="007C7C09">
        <w:rPr>
          <w:rFonts w:ascii="Times New Roman" w:hAnsi="Times New Roman" w:cs="Times New Roman"/>
          <w:i/>
        </w:rPr>
        <w:t>Sarracenia</w:t>
      </w:r>
      <w:r w:rsidR="007C7C09">
        <w:rPr>
          <w:rFonts w:ascii="Times New Roman" w:hAnsi="Times New Roman" w:cs="Times New Roman"/>
        </w:rPr>
        <w:t>.</w:t>
      </w:r>
      <w:r w:rsidR="00F91515">
        <w:rPr>
          <w:rFonts w:ascii="Times New Roman" w:hAnsi="Times New Roman" w:cs="Times New Roman"/>
        </w:rPr>
        <w:t xml:space="preserve"> Future studies could additionally benefit from sampling populations </w:t>
      </w:r>
      <w:r w:rsidR="00864D93">
        <w:rPr>
          <w:rFonts w:ascii="Times New Roman" w:hAnsi="Times New Roman" w:cs="Times New Roman"/>
        </w:rPr>
        <w:t xml:space="preserve">along the Oregon coast, of which I was unable to collect due to strict permitting restrictions in the state. </w:t>
      </w:r>
      <w:r w:rsidR="007C7C09">
        <w:rPr>
          <w:rFonts w:ascii="Times New Roman" w:hAnsi="Times New Roman" w:cs="Times New Roman"/>
        </w:rPr>
        <w:t xml:space="preserve">Ultimately these data </w:t>
      </w:r>
      <w:r w:rsidR="009B330C">
        <w:rPr>
          <w:rFonts w:ascii="Times New Roman" w:hAnsi="Times New Roman" w:cs="Times New Roman"/>
        </w:rPr>
        <w:t>can hopefully guide forest managers to protect this incredible species.</w:t>
      </w:r>
      <w:r w:rsidR="0099686D">
        <w:rPr>
          <w:rFonts w:ascii="Times New Roman" w:hAnsi="Times New Roman" w:cs="Times New Roman"/>
          <w:color w:val="000000"/>
        </w:rPr>
        <w:br w:type="page"/>
      </w:r>
    </w:p>
    <w:p w14:paraId="292CD569" w14:textId="51B2EA36" w:rsidR="00E7388E" w:rsidRPr="005D4FE8" w:rsidRDefault="0099686D" w:rsidP="0099686D">
      <w:pPr>
        <w:spacing w:line="480" w:lineRule="auto"/>
        <w:jc w:val="center"/>
        <w:outlineLvl w:val="0"/>
        <w:rPr>
          <w:rFonts w:ascii="Times New Roman" w:hAnsi="Times New Roman" w:cs="Times New Roman"/>
        </w:rPr>
      </w:pPr>
      <w:r>
        <w:rPr>
          <w:rFonts w:ascii="Times New Roman" w:hAnsi="Times New Roman" w:cs="Times New Roman"/>
          <w:color w:val="000000"/>
        </w:rPr>
        <w:lastRenderedPageBreak/>
        <w:t>REFERENCES</w:t>
      </w:r>
    </w:p>
    <w:p w14:paraId="70353F2B" w14:textId="07A7EBA7" w:rsidR="00585D46" w:rsidRPr="00175674" w:rsidRDefault="00585D46" w:rsidP="00175674">
      <w:pPr>
        <w:rPr>
          <w:rFonts w:ascii="Times New Roman" w:hAnsi="Times New Roman" w:cs="Times New Roman"/>
        </w:rPr>
      </w:pPr>
      <w:r w:rsidRPr="00175674">
        <w:rPr>
          <w:rFonts w:ascii="Times New Roman" w:hAnsi="Times New Roman" w:cs="Times New Roman"/>
          <w:color w:val="000000"/>
        </w:rPr>
        <w:t xml:space="preserve">Ali OA, O’Rourke SM, Amish SJ, Meek MH, </w:t>
      </w:r>
      <w:proofErr w:type="spellStart"/>
      <w:r w:rsidRPr="00175674">
        <w:rPr>
          <w:rFonts w:ascii="Times New Roman" w:hAnsi="Times New Roman" w:cs="Times New Roman"/>
          <w:color w:val="000000"/>
        </w:rPr>
        <w:t>Luikart</w:t>
      </w:r>
      <w:proofErr w:type="spellEnd"/>
      <w:r w:rsidRPr="00175674">
        <w:rPr>
          <w:rFonts w:ascii="Times New Roman" w:hAnsi="Times New Roman" w:cs="Times New Roman"/>
          <w:color w:val="000000"/>
        </w:rPr>
        <w:t xml:space="preserve"> G, </w:t>
      </w:r>
      <w:proofErr w:type="spellStart"/>
      <w:r w:rsidRPr="00175674">
        <w:rPr>
          <w:rFonts w:ascii="Times New Roman" w:hAnsi="Times New Roman" w:cs="Times New Roman"/>
          <w:color w:val="000000"/>
        </w:rPr>
        <w:t>Jeffres</w:t>
      </w:r>
      <w:proofErr w:type="spellEnd"/>
      <w:r w:rsidRPr="00175674">
        <w:rPr>
          <w:rFonts w:ascii="Times New Roman" w:hAnsi="Times New Roman" w:cs="Times New Roman"/>
          <w:color w:val="000000"/>
        </w:rPr>
        <w:t xml:space="preserve"> C, Miller MR. 2016. </w:t>
      </w:r>
      <w:r w:rsidRPr="00175674">
        <w:rPr>
          <w:rFonts w:ascii="Times New Roman" w:hAnsi="Times New Roman" w:cs="Times New Roman"/>
          <w:i/>
          <w:color w:val="000000"/>
        </w:rPr>
        <w:t>Genetics 202</w:t>
      </w:r>
      <w:r w:rsidRPr="00175674">
        <w:rPr>
          <w:rFonts w:ascii="Times New Roman" w:hAnsi="Times New Roman" w:cs="Times New Roman"/>
          <w:color w:val="000000"/>
        </w:rPr>
        <w:t>: 389-400.</w:t>
      </w:r>
    </w:p>
    <w:p w14:paraId="54B422FC" w14:textId="77777777" w:rsidR="00E7388E" w:rsidRDefault="00E7388E" w:rsidP="00175674">
      <w:pPr>
        <w:rPr>
          <w:rFonts w:ascii="Times New Roman" w:hAnsi="Times New Roman" w:cs="Times New Roman"/>
          <w:color w:val="000000"/>
        </w:rPr>
      </w:pPr>
    </w:p>
    <w:p w14:paraId="5FA052A7" w14:textId="21D864A9" w:rsidR="00D83EC9" w:rsidRPr="009A357C" w:rsidRDefault="00D83EC9" w:rsidP="00175674">
      <w:pPr>
        <w:rPr>
          <w:rFonts w:ascii="Times New Roman" w:hAnsi="Times New Roman" w:cs="Times New Roman"/>
          <w:color w:val="000000"/>
        </w:rPr>
      </w:pPr>
      <w:proofErr w:type="spellStart"/>
      <w:r>
        <w:rPr>
          <w:rFonts w:ascii="Times New Roman" w:hAnsi="Times New Roman" w:cs="Times New Roman"/>
          <w:color w:val="000000"/>
        </w:rPr>
        <w:t>Berteaux</w:t>
      </w:r>
      <w:proofErr w:type="spellEnd"/>
      <w:r>
        <w:rPr>
          <w:rFonts w:ascii="Times New Roman" w:hAnsi="Times New Roman" w:cs="Times New Roman"/>
          <w:color w:val="000000"/>
        </w:rPr>
        <w:t xml:space="preserve"> D, </w:t>
      </w:r>
      <w:proofErr w:type="spellStart"/>
      <w:r>
        <w:rPr>
          <w:rFonts w:ascii="Times New Roman" w:hAnsi="Times New Roman" w:cs="Times New Roman"/>
          <w:color w:val="000000"/>
        </w:rPr>
        <w:t>Réale</w:t>
      </w:r>
      <w:proofErr w:type="spellEnd"/>
      <w:r>
        <w:rPr>
          <w:rFonts w:ascii="Times New Roman" w:hAnsi="Times New Roman" w:cs="Times New Roman"/>
          <w:color w:val="000000"/>
        </w:rPr>
        <w:t xml:space="preserve"> </w:t>
      </w:r>
      <w:r w:rsidR="00496059">
        <w:rPr>
          <w:rFonts w:ascii="Times New Roman" w:hAnsi="Times New Roman" w:cs="Times New Roman"/>
          <w:color w:val="000000"/>
        </w:rPr>
        <w:t>D,</w:t>
      </w:r>
      <w:r>
        <w:rPr>
          <w:rFonts w:ascii="Times New Roman" w:hAnsi="Times New Roman" w:cs="Times New Roman"/>
          <w:color w:val="000000"/>
        </w:rPr>
        <w:t xml:space="preserve"> McAdam AG, Boutin</w:t>
      </w:r>
      <w:r w:rsidR="009A357C">
        <w:rPr>
          <w:rFonts w:ascii="Times New Roman" w:hAnsi="Times New Roman" w:cs="Times New Roman"/>
          <w:color w:val="000000"/>
        </w:rPr>
        <w:t xml:space="preserve"> S. 2004. </w:t>
      </w:r>
      <w:r w:rsidR="00496059">
        <w:rPr>
          <w:rFonts w:ascii="Times New Roman" w:hAnsi="Times New Roman" w:cs="Times New Roman"/>
          <w:color w:val="000000"/>
        </w:rPr>
        <w:t>Keeping</w:t>
      </w:r>
      <w:r w:rsidR="009A357C">
        <w:rPr>
          <w:rFonts w:ascii="Times New Roman" w:hAnsi="Times New Roman" w:cs="Times New Roman"/>
          <w:color w:val="000000"/>
        </w:rPr>
        <w:t xml:space="preserve"> Pace with Fast Climate Change: Can Artic Life Count on Evolution? </w:t>
      </w:r>
      <w:r w:rsidR="009A357C">
        <w:rPr>
          <w:rFonts w:ascii="Times New Roman" w:hAnsi="Times New Roman" w:cs="Times New Roman"/>
          <w:i/>
          <w:color w:val="000000"/>
        </w:rPr>
        <w:t>Integrative and Comparative Biology 44</w:t>
      </w:r>
      <w:r w:rsidR="009A357C">
        <w:rPr>
          <w:rFonts w:ascii="Times New Roman" w:hAnsi="Times New Roman" w:cs="Times New Roman"/>
          <w:color w:val="000000"/>
        </w:rPr>
        <w:t>(2): 140-151.</w:t>
      </w:r>
    </w:p>
    <w:p w14:paraId="248FB72C" w14:textId="77777777" w:rsidR="00D83EC9" w:rsidRPr="00C47D99" w:rsidRDefault="00D83EC9" w:rsidP="00175674">
      <w:pPr>
        <w:rPr>
          <w:rFonts w:ascii="Times New Roman" w:hAnsi="Times New Roman" w:cs="Times New Roman"/>
          <w:color w:val="000000"/>
        </w:rPr>
      </w:pPr>
    </w:p>
    <w:p w14:paraId="1DAEF1C5" w14:textId="3769CE09" w:rsidR="00E7388E" w:rsidRPr="00175674" w:rsidRDefault="00E7388E" w:rsidP="00175674">
      <w:pPr>
        <w:rPr>
          <w:rFonts w:ascii="Times New Roman" w:hAnsi="Times New Roman" w:cs="Times New Roman"/>
        </w:rPr>
      </w:pPr>
      <w:r w:rsidRPr="00553AE7">
        <w:rPr>
          <w:rFonts w:ascii="Times New Roman" w:hAnsi="Times New Roman" w:cs="Times New Roman"/>
          <w:color w:val="000000"/>
        </w:rPr>
        <w:t xml:space="preserve">Brandt S. 2017. </w:t>
      </w:r>
      <w:r w:rsidRPr="00553AE7">
        <w:rPr>
          <w:rFonts w:ascii="Times New Roman" w:hAnsi="Times New Roman" w:cs="Times New Roman"/>
          <w:i/>
          <w:color w:val="000000"/>
        </w:rPr>
        <w:t xml:space="preserve">Darlingtonia californica </w:t>
      </w:r>
      <w:r w:rsidRPr="00553AE7">
        <w:rPr>
          <w:rFonts w:ascii="Times New Roman" w:hAnsi="Times New Roman" w:cs="Times New Roman"/>
          <w:color w:val="000000"/>
        </w:rPr>
        <w:t xml:space="preserve">phytotelma organisms: spatial relations within the metacommunity </w:t>
      </w:r>
      <w:r w:rsidR="00553AE7" w:rsidRPr="00553AE7">
        <w:rPr>
          <w:rFonts w:ascii="Times New Roman" w:hAnsi="Times New Roman" w:cs="Times New Roman"/>
          <w:color w:val="000000"/>
        </w:rPr>
        <w:t xml:space="preserve">[Master’s thesis]. </w:t>
      </w:r>
      <w:r w:rsidR="00553AE7" w:rsidRPr="00553AE7">
        <w:rPr>
          <w:rFonts w:ascii="Times New Roman" w:hAnsi="Times New Roman" w:cs="Times New Roman"/>
          <w:i/>
          <w:color w:val="000000" w:themeColor="text1"/>
        </w:rPr>
        <w:t>Humboldt Digital Scholar</w:t>
      </w:r>
      <w:r w:rsidR="00553AE7" w:rsidRPr="00553AE7">
        <w:rPr>
          <w:rFonts w:ascii="Times New Roman" w:hAnsi="Times New Roman" w:cs="Times New Roman"/>
          <w:color w:val="000000" w:themeColor="text1"/>
        </w:rPr>
        <w:t>.</w:t>
      </w:r>
    </w:p>
    <w:p w14:paraId="733363C1" w14:textId="77777777" w:rsidR="005F2EFE" w:rsidRPr="005F2EFE" w:rsidRDefault="005F2EFE" w:rsidP="00175674">
      <w:pPr>
        <w:rPr>
          <w:rFonts w:ascii="Times New Roman" w:hAnsi="Times New Roman" w:cs="Times New Roman"/>
        </w:rPr>
      </w:pPr>
    </w:p>
    <w:p w14:paraId="2DECDEFD" w14:textId="5AF545DE" w:rsidR="005F2EFE" w:rsidRPr="00402C04" w:rsidRDefault="005F2EFE" w:rsidP="00175674">
      <w:pPr>
        <w:rPr>
          <w:rFonts w:ascii="Times New Roman" w:hAnsi="Times New Roman" w:cs="Times New Roman"/>
        </w:rPr>
      </w:pPr>
      <w:r w:rsidRPr="00402C04">
        <w:rPr>
          <w:rFonts w:ascii="Times New Roman" w:hAnsi="Times New Roman" w:cs="Times New Roman"/>
        </w:rPr>
        <w:t xml:space="preserve">Byrne MK. 2015. </w:t>
      </w:r>
      <w:r w:rsidRPr="00402C04">
        <w:rPr>
          <w:rFonts w:ascii="Times New Roman" w:hAnsi="Times New Roman" w:cs="Times New Roman"/>
          <w:i/>
        </w:rPr>
        <w:t xml:space="preserve">Plant of the Week: California </w:t>
      </w:r>
      <w:proofErr w:type="spellStart"/>
      <w:r w:rsidRPr="00402C04">
        <w:rPr>
          <w:rFonts w:ascii="Times New Roman" w:hAnsi="Times New Roman" w:cs="Times New Roman"/>
          <w:i/>
        </w:rPr>
        <w:t>Pitcherplant</w:t>
      </w:r>
      <w:proofErr w:type="spellEnd"/>
      <w:r w:rsidRPr="00402C04">
        <w:rPr>
          <w:rFonts w:ascii="Times New Roman" w:hAnsi="Times New Roman" w:cs="Times New Roman"/>
          <w:i/>
        </w:rPr>
        <w:t xml:space="preserve"> (Darlingtonia californica).</w:t>
      </w:r>
      <w:r w:rsidRPr="00402C04">
        <w:rPr>
          <w:rFonts w:ascii="Times New Roman" w:hAnsi="Times New Roman" w:cs="Times New Roman"/>
        </w:rPr>
        <w:t xml:space="preserve"> United States Forest Service</w:t>
      </w:r>
      <w:r w:rsidRPr="00402C04">
        <w:rPr>
          <w:rFonts w:ascii="Times New Roman" w:hAnsi="Times New Roman" w:cs="Times New Roman"/>
          <w:i/>
        </w:rPr>
        <w:t xml:space="preserve">. </w:t>
      </w:r>
    </w:p>
    <w:p w14:paraId="5B7DCC56" w14:textId="77777777" w:rsidR="00E7388E" w:rsidRPr="00402C04" w:rsidRDefault="00E7388E" w:rsidP="00175674">
      <w:pPr>
        <w:rPr>
          <w:rFonts w:ascii="Times New Roman" w:eastAsia="Times New Roman" w:hAnsi="Times New Roman" w:cs="Times New Roman"/>
        </w:rPr>
      </w:pPr>
    </w:p>
    <w:p w14:paraId="242E264A" w14:textId="6E93159A" w:rsidR="009105B1" w:rsidRPr="00402C04" w:rsidRDefault="00E7388E" w:rsidP="00175674">
      <w:pPr>
        <w:rPr>
          <w:rFonts w:ascii="Times New Roman" w:hAnsi="Times New Roman" w:cs="Times New Roman"/>
        </w:rPr>
      </w:pPr>
      <w:r w:rsidRPr="00402C04">
        <w:rPr>
          <w:rFonts w:ascii="Times New Roman" w:hAnsi="Times New Roman" w:cs="Times New Roman"/>
          <w:color w:val="000000"/>
        </w:rPr>
        <w:t>Califor</w:t>
      </w:r>
      <w:r w:rsidR="003D2B5C" w:rsidRPr="00402C04">
        <w:rPr>
          <w:rFonts w:ascii="Times New Roman" w:hAnsi="Times New Roman" w:cs="Times New Roman"/>
          <w:color w:val="000000"/>
        </w:rPr>
        <w:t>nia Native Plant Society. 2022</w:t>
      </w:r>
      <w:r w:rsidRPr="00402C04">
        <w:rPr>
          <w:rFonts w:ascii="Times New Roman" w:hAnsi="Times New Roman" w:cs="Times New Roman"/>
          <w:color w:val="000000"/>
        </w:rPr>
        <w:t xml:space="preserve">. </w:t>
      </w:r>
      <w:r w:rsidRPr="00402C04">
        <w:rPr>
          <w:rFonts w:ascii="Times New Roman" w:hAnsi="Times New Roman" w:cs="Times New Roman"/>
          <w:i/>
          <w:color w:val="000000"/>
        </w:rPr>
        <w:t>Inventory of Rare and Endangered Plants of California (online edition, v8-03 0.39).</w:t>
      </w:r>
    </w:p>
    <w:p w14:paraId="5390FEB7" w14:textId="77777777" w:rsidR="009105B1" w:rsidRPr="00402C04" w:rsidRDefault="009105B1" w:rsidP="00175674">
      <w:pPr>
        <w:rPr>
          <w:rFonts w:ascii="Times New Roman" w:hAnsi="Times New Roman" w:cs="Times New Roman"/>
        </w:rPr>
      </w:pPr>
    </w:p>
    <w:p w14:paraId="7D4CBA3C" w14:textId="7E84F302" w:rsidR="009105B1" w:rsidRPr="00402C04" w:rsidRDefault="009105B1" w:rsidP="00175674">
      <w:pPr>
        <w:rPr>
          <w:rFonts w:ascii="Times New Roman" w:hAnsi="Times New Roman" w:cs="Times New Roman"/>
        </w:rPr>
      </w:pPr>
      <w:r w:rsidRPr="00402C04">
        <w:rPr>
          <w:rFonts w:ascii="Times New Roman" w:hAnsi="Times New Roman" w:cs="Times New Roman"/>
        </w:rPr>
        <w:t xml:space="preserve">California Natural Diversity Database (CNDDB). 2022. </w:t>
      </w:r>
      <w:r w:rsidRPr="00402C04">
        <w:rPr>
          <w:rFonts w:ascii="Times New Roman" w:hAnsi="Times New Roman" w:cs="Times New Roman"/>
          <w:i/>
        </w:rPr>
        <w:t xml:space="preserve">Special Vascular Plants, Bryophytes, and Lichens List. </w:t>
      </w:r>
      <w:r w:rsidRPr="00402C04">
        <w:rPr>
          <w:rFonts w:ascii="Times New Roman" w:hAnsi="Times New Roman" w:cs="Times New Roman"/>
        </w:rPr>
        <w:t xml:space="preserve">California Department of Fish and Wildlife. </w:t>
      </w:r>
    </w:p>
    <w:p w14:paraId="2F1AE954" w14:textId="77777777" w:rsidR="00E7388E" w:rsidRPr="00402C04" w:rsidRDefault="00E7388E" w:rsidP="00175674">
      <w:pPr>
        <w:rPr>
          <w:rFonts w:ascii="Times New Roman" w:eastAsia="Times New Roman" w:hAnsi="Times New Roman" w:cs="Times New Roman"/>
        </w:rPr>
      </w:pPr>
    </w:p>
    <w:p w14:paraId="367602D9" w14:textId="3A050B66" w:rsidR="00E7388E" w:rsidRPr="00175674" w:rsidRDefault="00E7388E" w:rsidP="00175674">
      <w:pPr>
        <w:outlineLvl w:val="0"/>
        <w:rPr>
          <w:rFonts w:ascii="Times New Roman" w:hAnsi="Times New Roman" w:cs="Times New Roman"/>
        </w:rPr>
      </w:pPr>
      <w:r w:rsidRPr="00402C04">
        <w:rPr>
          <w:rFonts w:ascii="Times New Roman" w:hAnsi="Times New Roman" w:cs="Times New Roman"/>
          <w:color w:val="000000"/>
        </w:rPr>
        <w:t>Consort</w:t>
      </w:r>
      <w:r w:rsidR="00E322DA" w:rsidRPr="00402C04">
        <w:rPr>
          <w:rFonts w:ascii="Times New Roman" w:hAnsi="Times New Roman" w:cs="Times New Roman"/>
          <w:color w:val="000000"/>
        </w:rPr>
        <w:t>ium of California Herbaria. 2021</w:t>
      </w:r>
      <w:r w:rsidRPr="00402C04">
        <w:rPr>
          <w:rFonts w:ascii="Times New Roman" w:hAnsi="Times New Roman" w:cs="Times New Roman"/>
          <w:color w:val="000000"/>
        </w:rPr>
        <w:t>.</w:t>
      </w:r>
      <w:r w:rsidR="00502684" w:rsidRPr="00402C04">
        <w:rPr>
          <w:rFonts w:ascii="Times New Roman" w:hAnsi="Times New Roman" w:cs="Times New Roman"/>
          <w:color w:val="000000"/>
        </w:rPr>
        <w:t xml:space="preserve"> </w:t>
      </w:r>
      <w:r w:rsidR="00502684" w:rsidRPr="00402C04">
        <w:rPr>
          <w:rFonts w:ascii="Times New Roman" w:hAnsi="Times New Roman" w:cs="Times New Roman"/>
          <w:i/>
          <w:color w:val="000000"/>
        </w:rPr>
        <w:t>Darlingtonia californica</w:t>
      </w:r>
      <w:r w:rsidR="00402C04" w:rsidRPr="00402C04">
        <w:rPr>
          <w:rFonts w:ascii="Times New Roman" w:hAnsi="Times New Roman" w:cs="Times New Roman"/>
          <w:color w:val="000000"/>
        </w:rPr>
        <w:t>.</w:t>
      </w:r>
      <w:r w:rsidR="00502684" w:rsidRPr="00402C04">
        <w:rPr>
          <w:rFonts w:ascii="Times New Roman" w:hAnsi="Times New Roman" w:cs="Times New Roman"/>
          <w:color w:val="000000"/>
        </w:rPr>
        <w:t xml:space="preserve"> CCH2 Portal.</w:t>
      </w:r>
      <w:r w:rsidRPr="00402C04">
        <w:rPr>
          <w:rFonts w:ascii="Times New Roman" w:hAnsi="Times New Roman" w:cs="Times New Roman"/>
          <w:color w:val="000000"/>
        </w:rPr>
        <w:t xml:space="preserve"> </w:t>
      </w:r>
    </w:p>
    <w:p w14:paraId="685815AC" w14:textId="77777777" w:rsidR="00E7388E" w:rsidRPr="00C47D99" w:rsidRDefault="00E7388E" w:rsidP="00175674">
      <w:pPr>
        <w:rPr>
          <w:rFonts w:ascii="Times New Roman" w:eastAsia="Times New Roman" w:hAnsi="Times New Roman" w:cs="Times New Roman"/>
        </w:rPr>
      </w:pPr>
    </w:p>
    <w:p w14:paraId="16445555" w14:textId="05F79F53" w:rsidR="00E7388E" w:rsidRPr="00175674" w:rsidRDefault="00BF6165" w:rsidP="00175674">
      <w:pPr>
        <w:rPr>
          <w:rFonts w:ascii="Times New Roman" w:hAnsi="Times New Roman" w:cs="Times New Roman"/>
        </w:rPr>
      </w:pPr>
      <w:r w:rsidRPr="00175674">
        <w:rPr>
          <w:rFonts w:ascii="Times New Roman" w:hAnsi="Times New Roman" w:cs="Times New Roman"/>
          <w:color w:val="000000"/>
        </w:rPr>
        <w:t xml:space="preserve">Davey JW, </w:t>
      </w:r>
      <w:proofErr w:type="spellStart"/>
      <w:r w:rsidR="00E7388E" w:rsidRPr="00175674">
        <w:rPr>
          <w:rFonts w:ascii="Times New Roman" w:hAnsi="Times New Roman" w:cs="Times New Roman"/>
          <w:color w:val="000000"/>
        </w:rPr>
        <w:t>Blaxter</w:t>
      </w:r>
      <w:proofErr w:type="spellEnd"/>
      <w:r w:rsidR="00E7388E" w:rsidRPr="00175674">
        <w:rPr>
          <w:rFonts w:ascii="Times New Roman" w:hAnsi="Times New Roman" w:cs="Times New Roman"/>
          <w:color w:val="000000"/>
        </w:rPr>
        <w:t xml:space="preserve"> ML. 2011. </w:t>
      </w:r>
      <w:proofErr w:type="spellStart"/>
      <w:r w:rsidR="00E7388E" w:rsidRPr="00175674">
        <w:rPr>
          <w:rFonts w:ascii="Times New Roman" w:hAnsi="Times New Roman" w:cs="Times New Roman"/>
          <w:color w:val="000000"/>
        </w:rPr>
        <w:t>RADSeq</w:t>
      </w:r>
      <w:proofErr w:type="spellEnd"/>
      <w:r w:rsidR="00E7388E" w:rsidRPr="00175674">
        <w:rPr>
          <w:rFonts w:ascii="Times New Roman" w:hAnsi="Times New Roman" w:cs="Times New Roman"/>
          <w:color w:val="000000"/>
        </w:rPr>
        <w:t xml:space="preserve">: next generation population genetics. </w:t>
      </w:r>
      <w:r w:rsidR="00E7388E" w:rsidRPr="00175674">
        <w:rPr>
          <w:rFonts w:ascii="Times New Roman" w:hAnsi="Times New Roman" w:cs="Times New Roman"/>
          <w:i/>
          <w:iCs/>
          <w:color w:val="000000"/>
        </w:rPr>
        <w:t>Briefings in Functional Genomics 9</w:t>
      </w:r>
      <w:r w:rsidR="00E7388E" w:rsidRPr="00175674">
        <w:rPr>
          <w:rFonts w:ascii="Times New Roman" w:hAnsi="Times New Roman" w:cs="Times New Roman"/>
          <w:color w:val="000000"/>
        </w:rPr>
        <w:t>(5): 416-423.</w:t>
      </w:r>
    </w:p>
    <w:p w14:paraId="568A5C4B" w14:textId="77777777" w:rsidR="00E7388E" w:rsidRPr="00C47D99" w:rsidRDefault="00E7388E" w:rsidP="00175674">
      <w:pPr>
        <w:rPr>
          <w:rFonts w:ascii="Times New Roman" w:eastAsia="Times New Roman" w:hAnsi="Times New Roman" w:cs="Times New Roman"/>
        </w:rPr>
      </w:pPr>
    </w:p>
    <w:p w14:paraId="3BAE906C" w14:textId="6A8E60EF" w:rsidR="00585D46" w:rsidRDefault="00BF6165" w:rsidP="00175674">
      <w:pPr>
        <w:rPr>
          <w:rFonts w:ascii="Times New Roman" w:eastAsia="Times New Roman" w:hAnsi="Times New Roman" w:cs="Times New Roman"/>
        </w:rPr>
      </w:pPr>
      <w:r w:rsidRPr="00175674">
        <w:rPr>
          <w:rFonts w:ascii="Times New Roman" w:eastAsia="Times New Roman" w:hAnsi="Times New Roman" w:cs="Times New Roman"/>
        </w:rPr>
        <w:t xml:space="preserve">Dray S, </w:t>
      </w:r>
      <w:proofErr w:type="spellStart"/>
      <w:r w:rsidR="00585D46" w:rsidRPr="00175674">
        <w:rPr>
          <w:rFonts w:ascii="Times New Roman" w:eastAsia="Times New Roman" w:hAnsi="Times New Roman" w:cs="Times New Roman"/>
        </w:rPr>
        <w:t>Josse</w:t>
      </w:r>
      <w:proofErr w:type="spellEnd"/>
      <w:r w:rsidR="00585D46" w:rsidRPr="00175674">
        <w:rPr>
          <w:rFonts w:ascii="Times New Roman" w:eastAsia="Times New Roman" w:hAnsi="Times New Roman" w:cs="Times New Roman"/>
        </w:rPr>
        <w:t xml:space="preserve"> J. 2015. Principal component analysis with missing values: a comparative survey of methods. </w:t>
      </w:r>
      <w:r w:rsidR="00585D46" w:rsidRPr="00175674">
        <w:rPr>
          <w:rFonts w:ascii="Times New Roman" w:eastAsia="Times New Roman" w:hAnsi="Times New Roman" w:cs="Times New Roman"/>
          <w:i/>
        </w:rPr>
        <w:t>Plant Ecology 216</w:t>
      </w:r>
      <w:r w:rsidR="00585D46" w:rsidRPr="00175674">
        <w:rPr>
          <w:rFonts w:ascii="Times New Roman" w:eastAsia="Times New Roman" w:hAnsi="Times New Roman" w:cs="Times New Roman"/>
        </w:rPr>
        <w:t>: 657-667.</w:t>
      </w:r>
    </w:p>
    <w:p w14:paraId="09C9D2A5" w14:textId="77777777" w:rsidR="007A7BBE" w:rsidRDefault="007A7BBE" w:rsidP="00175674">
      <w:pPr>
        <w:rPr>
          <w:rFonts w:ascii="Times New Roman" w:eastAsia="Times New Roman" w:hAnsi="Times New Roman" w:cs="Times New Roman"/>
        </w:rPr>
      </w:pPr>
    </w:p>
    <w:p w14:paraId="63BF5167" w14:textId="577D2FE9" w:rsidR="007A7BBE" w:rsidRPr="000D0D28" w:rsidRDefault="007A7BBE" w:rsidP="00175674">
      <w:pPr>
        <w:rPr>
          <w:rFonts w:ascii="Times New Roman" w:eastAsia="Times New Roman" w:hAnsi="Times New Roman" w:cs="Times New Roman"/>
        </w:rPr>
      </w:pPr>
      <w:proofErr w:type="spellStart"/>
      <w:r>
        <w:rPr>
          <w:rFonts w:ascii="Times New Roman" w:eastAsia="Times New Roman" w:hAnsi="Times New Roman" w:cs="Times New Roman"/>
        </w:rPr>
        <w:t>Edmands</w:t>
      </w:r>
      <w:proofErr w:type="spellEnd"/>
      <w:r>
        <w:rPr>
          <w:rFonts w:ascii="Times New Roman" w:eastAsia="Times New Roman" w:hAnsi="Times New Roman" w:cs="Times New Roman"/>
        </w:rPr>
        <w:t xml:space="preserve"> S.</w:t>
      </w:r>
      <w:r w:rsidR="000D0D28">
        <w:rPr>
          <w:rFonts w:ascii="Times New Roman" w:eastAsia="Times New Roman" w:hAnsi="Times New Roman" w:cs="Times New Roman"/>
        </w:rPr>
        <w:t xml:space="preserve"> 2007. Between a rock and a hard place: evaluating the relative risks of inbreeding and outbreeding for conservation and management. </w:t>
      </w:r>
      <w:r w:rsidR="000D0D28">
        <w:rPr>
          <w:rFonts w:ascii="Times New Roman" w:eastAsia="Times New Roman" w:hAnsi="Times New Roman" w:cs="Times New Roman"/>
          <w:i/>
        </w:rPr>
        <w:t>Molecular Ecology 16</w:t>
      </w:r>
      <w:r w:rsidR="000D0D28">
        <w:rPr>
          <w:rFonts w:ascii="Times New Roman" w:eastAsia="Times New Roman" w:hAnsi="Times New Roman" w:cs="Times New Roman"/>
        </w:rPr>
        <w:t>(3): 463-475.</w:t>
      </w:r>
    </w:p>
    <w:p w14:paraId="32E76391" w14:textId="77777777" w:rsidR="00585D46" w:rsidRPr="00C47D99" w:rsidRDefault="00585D46" w:rsidP="00175674">
      <w:pPr>
        <w:rPr>
          <w:rFonts w:ascii="Times New Roman" w:eastAsia="Times New Roman" w:hAnsi="Times New Roman" w:cs="Times New Roman"/>
        </w:rPr>
      </w:pPr>
    </w:p>
    <w:p w14:paraId="15038EDA" w14:textId="29616F2E" w:rsidR="00E7388E" w:rsidRPr="00175674" w:rsidRDefault="00E7388E" w:rsidP="00175674">
      <w:pPr>
        <w:rPr>
          <w:rFonts w:ascii="Times New Roman" w:hAnsi="Times New Roman" w:cs="Times New Roman"/>
          <w:color w:val="000000"/>
        </w:rPr>
      </w:pPr>
      <w:r w:rsidRPr="00553AE7">
        <w:rPr>
          <w:rFonts w:ascii="Times New Roman" w:hAnsi="Times New Roman" w:cs="Times New Roman"/>
          <w:color w:val="000000"/>
        </w:rPr>
        <w:t>Elder CL</w:t>
      </w:r>
      <w:r w:rsidR="007A7BBE">
        <w:rPr>
          <w:rFonts w:ascii="Times New Roman" w:hAnsi="Times New Roman" w:cs="Times New Roman"/>
          <w:color w:val="000000"/>
        </w:rPr>
        <w:t>.</w:t>
      </w:r>
      <w:r w:rsidRPr="00553AE7">
        <w:rPr>
          <w:rFonts w:ascii="Times New Roman" w:hAnsi="Times New Roman" w:cs="Times New Roman"/>
          <w:color w:val="000000"/>
        </w:rPr>
        <w:t xml:space="preserve"> 1997. Reproductive biology of </w:t>
      </w:r>
      <w:r w:rsidRPr="00553AE7">
        <w:rPr>
          <w:rFonts w:ascii="Times New Roman" w:hAnsi="Times New Roman" w:cs="Times New Roman"/>
          <w:i/>
          <w:iCs/>
          <w:color w:val="000000"/>
        </w:rPr>
        <w:t xml:space="preserve">Darlingtonia californica </w:t>
      </w:r>
      <w:r w:rsidR="00553AE7" w:rsidRPr="00553AE7">
        <w:rPr>
          <w:rFonts w:ascii="Times New Roman" w:hAnsi="Times New Roman" w:cs="Times New Roman"/>
          <w:color w:val="000000"/>
        </w:rPr>
        <w:t xml:space="preserve">[Master’s thesis]. </w:t>
      </w:r>
      <w:r w:rsidR="00553AE7" w:rsidRPr="00553AE7">
        <w:rPr>
          <w:rFonts w:ascii="Times New Roman" w:hAnsi="Times New Roman" w:cs="Times New Roman"/>
          <w:i/>
          <w:color w:val="000000" w:themeColor="text1"/>
        </w:rPr>
        <w:t>Humboldt Digital Scholar</w:t>
      </w:r>
      <w:r w:rsidR="00553AE7" w:rsidRPr="00553AE7">
        <w:rPr>
          <w:rFonts w:ascii="Times New Roman" w:hAnsi="Times New Roman" w:cs="Times New Roman"/>
          <w:color w:val="000000" w:themeColor="text1"/>
        </w:rPr>
        <w:t>.</w:t>
      </w:r>
    </w:p>
    <w:p w14:paraId="448C005C" w14:textId="77777777" w:rsidR="00E7388E" w:rsidRPr="00C47D99" w:rsidRDefault="00E7388E" w:rsidP="00175674">
      <w:pPr>
        <w:rPr>
          <w:rFonts w:ascii="Times New Roman" w:hAnsi="Times New Roman" w:cs="Times New Roman"/>
          <w:color w:val="000000"/>
        </w:rPr>
      </w:pPr>
    </w:p>
    <w:p w14:paraId="49F6A7FB" w14:textId="1D93A796" w:rsidR="00E7388E" w:rsidRPr="00175674" w:rsidRDefault="00E7388E" w:rsidP="00175674">
      <w:pPr>
        <w:rPr>
          <w:rFonts w:ascii="Times New Roman" w:hAnsi="Times New Roman" w:cs="Times New Roman"/>
          <w:color w:val="000000"/>
        </w:rPr>
      </w:pPr>
      <w:proofErr w:type="spellStart"/>
      <w:r w:rsidRPr="00175674">
        <w:rPr>
          <w:rFonts w:ascii="Times New Roman" w:hAnsi="Times New Roman" w:cs="Times New Roman"/>
          <w:color w:val="000000"/>
        </w:rPr>
        <w:t>Ellstrand</w:t>
      </w:r>
      <w:proofErr w:type="spellEnd"/>
      <w:r w:rsidRPr="00175674">
        <w:rPr>
          <w:rFonts w:ascii="Times New Roman" w:hAnsi="Times New Roman" w:cs="Times New Roman"/>
          <w:color w:val="000000"/>
        </w:rPr>
        <w:t xml:space="preserve"> NC, Elam DR. 1993. Population genetic consequences of small population size: implications for plant conservation. </w:t>
      </w:r>
      <w:r w:rsidRPr="00175674">
        <w:rPr>
          <w:rFonts w:ascii="Times New Roman" w:hAnsi="Times New Roman" w:cs="Times New Roman"/>
          <w:i/>
          <w:iCs/>
          <w:color w:val="000000"/>
        </w:rPr>
        <w:t>Annual Review of Ecological Systems 24</w:t>
      </w:r>
      <w:r w:rsidRPr="00175674">
        <w:rPr>
          <w:rFonts w:ascii="Times New Roman" w:hAnsi="Times New Roman" w:cs="Times New Roman"/>
          <w:iCs/>
          <w:color w:val="000000"/>
        </w:rPr>
        <w:t>: 217-242</w:t>
      </w:r>
      <w:r w:rsidRPr="00175674">
        <w:rPr>
          <w:rFonts w:ascii="Times New Roman" w:hAnsi="Times New Roman" w:cs="Times New Roman"/>
          <w:color w:val="000000"/>
        </w:rPr>
        <w:t xml:space="preserve">. </w:t>
      </w:r>
    </w:p>
    <w:p w14:paraId="77BF055B" w14:textId="77777777" w:rsidR="005F5756" w:rsidRPr="005F5756" w:rsidRDefault="005F5756" w:rsidP="00175674">
      <w:pPr>
        <w:rPr>
          <w:rFonts w:ascii="Times New Roman" w:hAnsi="Times New Roman" w:cs="Times New Roman"/>
          <w:color w:val="000000"/>
        </w:rPr>
      </w:pPr>
    </w:p>
    <w:p w14:paraId="2B36FE1A" w14:textId="00357344" w:rsidR="005F5756" w:rsidRPr="00175674" w:rsidRDefault="005F5756" w:rsidP="00175674">
      <w:pPr>
        <w:rPr>
          <w:rFonts w:ascii="Times New Roman" w:hAnsi="Times New Roman" w:cs="Times New Roman"/>
          <w:color w:val="000000"/>
        </w:rPr>
      </w:pPr>
      <w:r w:rsidRPr="00175674">
        <w:rPr>
          <w:rFonts w:ascii="Times New Roman" w:hAnsi="Times New Roman" w:cs="Times New Roman"/>
          <w:color w:val="000000"/>
        </w:rPr>
        <w:t xml:space="preserve">Ellison AM, Butler ED, Hicks EJ, </w:t>
      </w:r>
      <w:proofErr w:type="spellStart"/>
      <w:r w:rsidRPr="00175674">
        <w:rPr>
          <w:rFonts w:ascii="Times New Roman" w:hAnsi="Times New Roman" w:cs="Times New Roman"/>
          <w:color w:val="000000"/>
        </w:rPr>
        <w:t>Naczi</w:t>
      </w:r>
      <w:proofErr w:type="spellEnd"/>
      <w:r w:rsidRPr="00175674">
        <w:rPr>
          <w:rFonts w:ascii="Times New Roman" w:hAnsi="Times New Roman" w:cs="Times New Roman"/>
          <w:color w:val="000000"/>
        </w:rPr>
        <w:t xml:space="preserve"> RFC, </w:t>
      </w:r>
      <w:proofErr w:type="spellStart"/>
      <w:r w:rsidRPr="00175674">
        <w:rPr>
          <w:rFonts w:ascii="Times New Roman" w:hAnsi="Times New Roman" w:cs="Times New Roman"/>
          <w:color w:val="000000"/>
        </w:rPr>
        <w:t>Calie</w:t>
      </w:r>
      <w:proofErr w:type="spellEnd"/>
      <w:r w:rsidRPr="00175674">
        <w:rPr>
          <w:rFonts w:ascii="Times New Roman" w:hAnsi="Times New Roman" w:cs="Times New Roman"/>
          <w:color w:val="000000"/>
        </w:rPr>
        <w:t xml:space="preserve"> PJ, Bell CD, Davis CC. 2012. </w:t>
      </w:r>
      <w:proofErr w:type="spellStart"/>
      <w:r w:rsidRPr="00175674">
        <w:rPr>
          <w:rFonts w:ascii="Times New Roman" w:hAnsi="Times New Roman" w:cs="Times New Roman"/>
          <w:color w:val="000000"/>
        </w:rPr>
        <w:t>Phylogeography</w:t>
      </w:r>
      <w:proofErr w:type="spellEnd"/>
      <w:r w:rsidRPr="00175674">
        <w:rPr>
          <w:rFonts w:ascii="Times New Roman" w:hAnsi="Times New Roman" w:cs="Times New Roman"/>
          <w:color w:val="000000"/>
        </w:rPr>
        <w:t xml:space="preserve"> and Biogeography of the Carnivor</w:t>
      </w:r>
      <w:r w:rsidR="00A02E50" w:rsidRPr="00175674">
        <w:rPr>
          <w:rFonts w:ascii="Times New Roman" w:hAnsi="Times New Roman" w:cs="Times New Roman"/>
          <w:color w:val="000000"/>
        </w:rPr>
        <w:t xml:space="preserve">ous Plant Family Sarraceniaceae. </w:t>
      </w:r>
      <w:proofErr w:type="spellStart"/>
      <w:r w:rsidR="00A02E50" w:rsidRPr="00175674">
        <w:rPr>
          <w:rFonts w:ascii="Times New Roman" w:hAnsi="Times New Roman" w:cs="Times New Roman"/>
          <w:i/>
          <w:color w:val="000000"/>
        </w:rPr>
        <w:t>PLoS</w:t>
      </w:r>
      <w:proofErr w:type="spellEnd"/>
      <w:r w:rsidR="00A02E50" w:rsidRPr="00175674">
        <w:rPr>
          <w:rFonts w:ascii="Times New Roman" w:hAnsi="Times New Roman" w:cs="Times New Roman"/>
          <w:i/>
          <w:color w:val="000000"/>
        </w:rPr>
        <w:t xml:space="preserve"> One 7</w:t>
      </w:r>
      <w:r w:rsidR="00A02E50" w:rsidRPr="00175674">
        <w:rPr>
          <w:rFonts w:ascii="Times New Roman" w:hAnsi="Times New Roman" w:cs="Times New Roman"/>
          <w:color w:val="000000"/>
        </w:rPr>
        <w:t>(6): e39291.</w:t>
      </w:r>
    </w:p>
    <w:p w14:paraId="16972ADE" w14:textId="77777777" w:rsidR="00E7388E" w:rsidRPr="00C47D99" w:rsidRDefault="00E7388E" w:rsidP="00175674">
      <w:pPr>
        <w:rPr>
          <w:rFonts w:ascii="Times New Roman" w:hAnsi="Times New Roman" w:cs="Times New Roman"/>
          <w:color w:val="000000"/>
        </w:rPr>
      </w:pPr>
    </w:p>
    <w:p w14:paraId="40544297" w14:textId="760D885E" w:rsidR="00E7388E" w:rsidRPr="00175674" w:rsidRDefault="00E7388E" w:rsidP="00175674">
      <w:pPr>
        <w:rPr>
          <w:rFonts w:ascii="Times New Roman" w:hAnsi="Times New Roman" w:cs="Times New Roman"/>
          <w:color w:val="000000"/>
        </w:rPr>
      </w:pPr>
      <w:r w:rsidRPr="00175674">
        <w:rPr>
          <w:rFonts w:ascii="Times New Roman" w:hAnsi="Times New Roman" w:cs="Times New Roman"/>
          <w:color w:val="000000"/>
        </w:rPr>
        <w:t>E</w:t>
      </w:r>
      <w:r w:rsidR="00BF6165" w:rsidRPr="00175674">
        <w:rPr>
          <w:rFonts w:ascii="Times New Roman" w:hAnsi="Times New Roman" w:cs="Times New Roman"/>
          <w:color w:val="000000"/>
        </w:rPr>
        <w:t xml:space="preserve">llison AM, </w:t>
      </w:r>
      <w:r w:rsidRPr="00175674">
        <w:rPr>
          <w:rFonts w:ascii="Times New Roman" w:hAnsi="Times New Roman" w:cs="Times New Roman"/>
          <w:color w:val="000000"/>
        </w:rPr>
        <w:t xml:space="preserve">Farnsworth EJ. 2005. The cost of carnivory for </w:t>
      </w:r>
      <w:r w:rsidRPr="00175674">
        <w:rPr>
          <w:rFonts w:ascii="Times New Roman" w:hAnsi="Times New Roman" w:cs="Times New Roman"/>
          <w:i/>
          <w:color w:val="000000"/>
        </w:rPr>
        <w:t xml:space="preserve">Darlingtonia californica </w:t>
      </w:r>
      <w:r w:rsidRPr="00175674">
        <w:rPr>
          <w:rFonts w:ascii="Times New Roman" w:hAnsi="Times New Roman" w:cs="Times New Roman"/>
          <w:color w:val="000000"/>
        </w:rPr>
        <w:t xml:space="preserve">(Sarraceniaceae): evidence from relationships among leaf traits. </w:t>
      </w:r>
      <w:r w:rsidRPr="00175674">
        <w:rPr>
          <w:rFonts w:ascii="Times New Roman" w:hAnsi="Times New Roman" w:cs="Times New Roman"/>
          <w:i/>
          <w:color w:val="000000"/>
        </w:rPr>
        <w:t>American Journal of Botany 92</w:t>
      </w:r>
      <w:r w:rsidRPr="00175674">
        <w:rPr>
          <w:rFonts w:ascii="Times New Roman" w:hAnsi="Times New Roman" w:cs="Times New Roman"/>
          <w:color w:val="000000"/>
        </w:rPr>
        <w:t>(7): 1085-1093.</w:t>
      </w:r>
    </w:p>
    <w:p w14:paraId="7B8B80AE" w14:textId="77777777" w:rsidR="00E7388E" w:rsidRPr="00C47D99" w:rsidRDefault="00E7388E" w:rsidP="00175674">
      <w:pPr>
        <w:rPr>
          <w:rFonts w:ascii="Times New Roman" w:hAnsi="Times New Roman" w:cs="Times New Roman"/>
          <w:color w:val="000000"/>
        </w:rPr>
      </w:pPr>
    </w:p>
    <w:p w14:paraId="31D48DA5" w14:textId="389E7121" w:rsidR="00E7388E" w:rsidRPr="00175674" w:rsidRDefault="00BF6165" w:rsidP="00175674">
      <w:pPr>
        <w:rPr>
          <w:rFonts w:ascii="Times New Roman" w:hAnsi="Times New Roman" w:cs="Times New Roman"/>
        </w:rPr>
      </w:pPr>
      <w:r w:rsidRPr="00175674">
        <w:rPr>
          <w:rFonts w:ascii="Times New Roman" w:hAnsi="Times New Roman" w:cs="Times New Roman"/>
        </w:rPr>
        <w:lastRenderedPageBreak/>
        <w:t xml:space="preserve">Ellison AM, </w:t>
      </w:r>
      <w:proofErr w:type="spellStart"/>
      <w:r w:rsidR="00E7388E" w:rsidRPr="00175674">
        <w:rPr>
          <w:rFonts w:ascii="Times New Roman" w:hAnsi="Times New Roman" w:cs="Times New Roman"/>
        </w:rPr>
        <w:t>Gotelli</w:t>
      </w:r>
      <w:proofErr w:type="spellEnd"/>
      <w:r w:rsidR="00E7388E" w:rsidRPr="00175674">
        <w:rPr>
          <w:rFonts w:ascii="Times New Roman" w:hAnsi="Times New Roman" w:cs="Times New Roman"/>
        </w:rPr>
        <w:t xml:space="preserve"> NJ. 2001. Evolutionary ecology of carnivorous plants. </w:t>
      </w:r>
      <w:r w:rsidR="00E7388E" w:rsidRPr="00175674">
        <w:rPr>
          <w:rFonts w:ascii="Times New Roman" w:hAnsi="Times New Roman" w:cs="Times New Roman"/>
          <w:i/>
        </w:rPr>
        <w:t>TRENDS in Ecology &amp; Evolution 16</w:t>
      </w:r>
      <w:r w:rsidR="00E7388E" w:rsidRPr="00175674">
        <w:rPr>
          <w:rFonts w:ascii="Times New Roman" w:hAnsi="Times New Roman" w:cs="Times New Roman"/>
        </w:rPr>
        <w:t>(11): 623-629.</w:t>
      </w:r>
    </w:p>
    <w:p w14:paraId="424AC54A" w14:textId="77777777" w:rsidR="00E7388E" w:rsidRPr="00C47D99" w:rsidRDefault="00E7388E" w:rsidP="00175674">
      <w:pPr>
        <w:rPr>
          <w:rFonts w:ascii="Times New Roman" w:eastAsia="Times New Roman" w:hAnsi="Times New Roman" w:cs="Times New Roman"/>
        </w:rPr>
      </w:pPr>
    </w:p>
    <w:p w14:paraId="497F7343" w14:textId="68D7660B" w:rsidR="00E7388E" w:rsidRPr="00175674" w:rsidRDefault="00E7388E" w:rsidP="00175674">
      <w:pPr>
        <w:rPr>
          <w:rFonts w:ascii="Times New Roman" w:hAnsi="Times New Roman" w:cs="Times New Roman"/>
          <w:color w:val="000000"/>
        </w:rPr>
      </w:pPr>
      <w:r w:rsidRPr="00175674">
        <w:rPr>
          <w:rFonts w:ascii="Times New Roman" w:hAnsi="Times New Roman" w:cs="Times New Roman"/>
          <w:color w:val="000000"/>
        </w:rPr>
        <w:t xml:space="preserve">Ellison AM, </w:t>
      </w:r>
      <w:proofErr w:type="spellStart"/>
      <w:r w:rsidRPr="00175674">
        <w:rPr>
          <w:rFonts w:ascii="Times New Roman" w:hAnsi="Times New Roman" w:cs="Times New Roman"/>
          <w:color w:val="000000"/>
        </w:rPr>
        <w:t>Gotelli</w:t>
      </w:r>
      <w:proofErr w:type="spellEnd"/>
      <w:r w:rsidRPr="00175674">
        <w:rPr>
          <w:rFonts w:ascii="Times New Roman" w:hAnsi="Times New Roman" w:cs="Times New Roman"/>
          <w:color w:val="000000"/>
        </w:rPr>
        <w:t xml:space="preserve"> NJ, Brewer S, Cochran-</w:t>
      </w:r>
      <w:proofErr w:type="spellStart"/>
      <w:r w:rsidRPr="00175674">
        <w:rPr>
          <w:rFonts w:ascii="Times New Roman" w:hAnsi="Times New Roman" w:cs="Times New Roman"/>
          <w:color w:val="000000"/>
        </w:rPr>
        <w:t>Stafira</w:t>
      </w:r>
      <w:proofErr w:type="spellEnd"/>
      <w:r w:rsidRPr="00175674">
        <w:rPr>
          <w:rFonts w:ascii="Times New Roman" w:hAnsi="Times New Roman" w:cs="Times New Roman"/>
          <w:color w:val="000000"/>
        </w:rPr>
        <w:t xml:space="preserve"> DL, </w:t>
      </w:r>
      <w:proofErr w:type="spellStart"/>
      <w:r w:rsidRPr="00175674">
        <w:rPr>
          <w:rFonts w:ascii="Times New Roman" w:hAnsi="Times New Roman" w:cs="Times New Roman"/>
          <w:color w:val="000000"/>
        </w:rPr>
        <w:t>Kneitel</w:t>
      </w:r>
      <w:proofErr w:type="spellEnd"/>
      <w:r w:rsidRPr="00175674">
        <w:rPr>
          <w:rFonts w:ascii="Times New Roman" w:hAnsi="Times New Roman" w:cs="Times New Roman"/>
          <w:color w:val="000000"/>
        </w:rPr>
        <w:t xml:space="preserve"> JM, Miller TE, Worley AC, Zamora R. 2005. Phylogeny and Biogeography of the Carnivorous Plant Family </w:t>
      </w:r>
      <w:r w:rsidRPr="00175674">
        <w:rPr>
          <w:rFonts w:ascii="Times New Roman" w:hAnsi="Times New Roman" w:cs="Times New Roman"/>
          <w:iCs/>
          <w:color w:val="000000"/>
        </w:rPr>
        <w:t>Sarraceniaceae</w:t>
      </w:r>
      <w:r w:rsidRPr="00175674">
        <w:rPr>
          <w:rFonts w:ascii="Times New Roman" w:hAnsi="Times New Roman" w:cs="Times New Roman"/>
          <w:color w:val="000000"/>
        </w:rPr>
        <w:t xml:space="preserve">. </w:t>
      </w:r>
      <w:r w:rsidRPr="00175674">
        <w:rPr>
          <w:rFonts w:ascii="Times New Roman" w:hAnsi="Times New Roman" w:cs="Times New Roman"/>
          <w:i/>
          <w:iCs/>
          <w:color w:val="000000"/>
        </w:rPr>
        <w:t xml:space="preserve">Advances in Ecological Research 33: </w:t>
      </w:r>
      <w:r w:rsidRPr="00175674">
        <w:rPr>
          <w:rFonts w:ascii="Times New Roman" w:hAnsi="Times New Roman" w:cs="Times New Roman"/>
          <w:color w:val="000000"/>
        </w:rPr>
        <w:t>2-64.</w:t>
      </w:r>
    </w:p>
    <w:p w14:paraId="49B9CAED" w14:textId="77777777" w:rsidR="00AF50F1" w:rsidRPr="00AF50F1" w:rsidRDefault="00AF50F1" w:rsidP="00175674">
      <w:pPr>
        <w:rPr>
          <w:rFonts w:ascii="Times New Roman" w:hAnsi="Times New Roman" w:cs="Times New Roman"/>
          <w:color w:val="000000"/>
        </w:rPr>
      </w:pPr>
    </w:p>
    <w:p w14:paraId="71399944" w14:textId="0A89F061" w:rsidR="00AF50F1" w:rsidRPr="00175674" w:rsidRDefault="00BF6165" w:rsidP="00175674">
      <w:pPr>
        <w:rPr>
          <w:rFonts w:ascii="Times New Roman" w:hAnsi="Times New Roman" w:cs="Times New Roman"/>
          <w:color w:val="000000"/>
        </w:rPr>
      </w:pPr>
      <w:r w:rsidRPr="00175674">
        <w:rPr>
          <w:rFonts w:ascii="Times New Roman" w:hAnsi="Times New Roman" w:cs="Times New Roman"/>
          <w:color w:val="000000"/>
        </w:rPr>
        <w:t xml:space="preserve">Ellison AM, </w:t>
      </w:r>
      <w:r w:rsidR="00AF50F1" w:rsidRPr="00175674">
        <w:rPr>
          <w:rFonts w:ascii="Times New Roman" w:hAnsi="Times New Roman" w:cs="Times New Roman"/>
          <w:color w:val="000000"/>
        </w:rPr>
        <w:t xml:space="preserve">Parker JN. 2002. Seed dispersal and seedling establishment of </w:t>
      </w:r>
      <w:r w:rsidR="00AF50F1" w:rsidRPr="00175674">
        <w:rPr>
          <w:rFonts w:ascii="Times New Roman" w:hAnsi="Times New Roman" w:cs="Times New Roman"/>
          <w:i/>
          <w:color w:val="000000"/>
        </w:rPr>
        <w:t xml:space="preserve">Sarracenia purpurea </w:t>
      </w:r>
      <w:r w:rsidR="00AF50F1" w:rsidRPr="00175674">
        <w:rPr>
          <w:rFonts w:ascii="Times New Roman" w:hAnsi="Times New Roman" w:cs="Times New Roman"/>
          <w:color w:val="000000"/>
        </w:rPr>
        <w:t xml:space="preserve">(Sarraceniaceae). </w:t>
      </w:r>
      <w:r w:rsidR="00AF50F1" w:rsidRPr="00175674">
        <w:rPr>
          <w:rFonts w:ascii="Times New Roman" w:hAnsi="Times New Roman" w:cs="Times New Roman"/>
          <w:i/>
          <w:color w:val="000000"/>
        </w:rPr>
        <w:t>American Journal of Botany 89</w:t>
      </w:r>
      <w:r w:rsidR="00AF50F1" w:rsidRPr="00175674">
        <w:rPr>
          <w:rFonts w:ascii="Times New Roman" w:hAnsi="Times New Roman" w:cs="Times New Roman"/>
          <w:color w:val="000000"/>
        </w:rPr>
        <w:t>: 1024-1026.</w:t>
      </w:r>
    </w:p>
    <w:p w14:paraId="44C4BBBF" w14:textId="77777777" w:rsidR="0090088C" w:rsidRPr="0090088C" w:rsidRDefault="0090088C" w:rsidP="00175674">
      <w:pPr>
        <w:rPr>
          <w:rFonts w:ascii="Times New Roman" w:hAnsi="Times New Roman" w:cs="Times New Roman"/>
          <w:color w:val="000000"/>
        </w:rPr>
      </w:pPr>
    </w:p>
    <w:p w14:paraId="0EEA1217" w14:textId="751845C9" w:rsidR="0090088C" w:rsidRPr="00175674" w:rsidRDefault="0090088C" w:rsidP="00175674">
      <w:pPr>
        <w:rPr>
          <w:rFonts w:ascii="Times New Roman" w:hAnsi="Times New Roman" w:cs="Times New Roman"/>
          <w:color w:val="000000"/>
        </w:rPr>
      </w:pPr>
      <w:proofErr w:type="spellStart"/>
      <w:r w:rsidRPr="00175674">
        <w:rPr>
          <w:rFonts w:ascii="Times New Roman" w:hAnsi="Times New Roman" w:cs="Times New Roman"/>
          <w:color w:val="000000"/>
        </w:rPr>
        <w:t>Evano</w:t>
      </w:r>
      <w:proofErr w:type="spellEnd"/>
      <w:r w:rsidRPr="00175674">
        <w:rPr>
          <w:rFonts w:ascii="Times New Roman" w:hAnsi="Times New Roman" w:cs="Times New Roman"/>
          <w:color w:val="000000"/>
        </w:rPr>
        <w:t xml:space="preserve"> G, </w:t>
      </w:r>
      <w:proofErr w:type="spellStart"/>
      <w:r w:rsidRPr="00175674">
        <w:rPr>
          <w:rFonts w:ascii="Times New Roman" w:hAnsi="Times New Roman" w:cs="Times New Roman"/>
          <w:color w:val="000000"/>
        </w:rPr>
        <w:t>Regnaut</w:t>
      </w:r>
      <w:proofErr w:type="spellEnd"/>
      <w:r w:rsidRPr="00175674">
        <w:rPr>
          <w:rFonts w:ascii="Times New Roman" w:hAnsi="Times New Roman" w:cs="Times New Roman"/>
          <w:color w:val="000000"/>
        </w:rPr>
        <w:t xml:space="preserve"> S, </w:t>
      </w:r>
      <w:proofErr w:type="spellStart"/>
      <w:r w:rsidRPr="00175674">
        <w:rPr>
          <w:rFonts w:ascii="Times New Roman" w:hAnsi="Times New Roman" w:cs="Times New Roman"/>
          <w:color w:val="000000"/>
        </w:rPr>
        <w:t>Goudet</w:t>
      </w:r>
      <w:proofErr w:type="spellEnd"/>
      <w:r w:rsidRPr="00175674">
        <w:rPr>
          <w:rFonts w:ascii="Times New Roman" w:hAnsi="Times New Roman" w:cs="Times New Roman"/>
          <w:color w:val="000000"/>
        </w:rPr>
        <w:t xml:space="preserve"> J. 2005. Detecting the number of clusters of individuals using the software STRUCTURE: a simulation study. </w:t>
      </w:r>
      <w:r w:rsidRPr="00175674">
        <w:rPr>
          <w:rFonts w:ascii="Times New Roman" w:hAnsi="Times New Roman" w:cs="Times New Roman"/>
          <w:i/>
          <w:color w:val="000000"/>
        </w:rPr>
        <w:t xml:space="preserve">Molecular Ecology </w:t>
      </w:r>
      <w:r w:rsidR="00DB3F9E" w:rsidRPr="00175674">
        <w:rPr>
          <w:rFonts w:ascii="Times New Roman" w:hAnsi="Times New Roman" w:cs="Times New Roman"/>
          <w:i/>
          <w:color w:val="000000"/>
        </w:rPr>
        <w:t>14</w:t>
      </w:r>
      <w:r w:rsidR="00DB3F9E" w:rsidRPr="00175674">
        <w:rPr>
          <w:rFonts w:ascii="Times New Roman" w:hAnsi="Times New Roman" w:cs="Times New Roman"/>
          <w:color w:val="000000"/>
        </w:rPr>
        <w:t>(8): 2611-2620.</w:t>
      </w:r>
    </w:p>
    <w:p w14:paraId="3975A0D7" w14:textId="77777777" w:rsidR="00E7388E" w:rsidRPr="00C47D99" w:rsidRDefault="00E7388E" w:rsidP="00175674">
      <w:pPr>
        <w:rPr>
          <w:rFonts w:ascii="Times New Roman" w:hAnsi="Times New Roman" w:cs="Times New Roman"/>
          <w:color w:val="000000"/>
        </w:rPr>
      </w:pPr>
    </w:p>
    <w:p w14:paraId="0FD966D3" w14:textId="1106C75F" w:rsidR="00704CB4" w:rsidRPr="00175674" w:rsidRDefault="00E7388E" w:rsidP="00175674">
      <w:pPr>
        <w:rPr>
          <w:rFonts w:ascii="Times New Roman" w:hAnsi="Times New Roman" w:cs="Times New Roman"/>
          <w:color w:val="000000" w:themeColor="text1"/>
        </w:rPr>
      </w:pPr>
      <w:proofErr w:type="spellStart"/>
      <w:r w:rsidRPr="00175674">
        <w:rPr>
          <w:rFonts w:ascii="Times New Roman" w:hAnsi="Times New Roman" w:cs="Times New Roman"/>
          <w:color w:val="000000" w:themeColor="text1"/>
        </w:rPr>
        <w:t>Givnish</w:t>
      </w:r>
      <w:proofErr w:type="spellEnd"/>
      <w:r w:rsidRPr="00175674">
        <w:rPr>
          <w:rFonts w:ascii="Times New Roman" w:hAnsi="Times New Roman" w:cs="Times New Roman"/>
          <w:color w:val="000000" w:themeColor="text1"/>
        </w:rPr>
        <w:t xml:space="preserve"> TJ, Burkhardt EL, Happel, RE, Weintraub JD. 1984. Carnivory in the bromeliad </w:t>
      </w:r>
      <w:proofErr w:type="spellStart"/>
      <w:r w:rsidRPr="00175674">
        <w:rPr>
          <w:rFonts w:ascii="Times New Roman" w:hAnsi="Times New Roman" w:cs="Times New Roman"/>
          <w:i/>
          <w:color w:val="000000" w:themeColor="text1"/>
        </w:rPr>
        <w:t>Brocchinia</w:t>
      </w:r>
      <w:proofErr w:type="spellEnd"/>
      <w:r w:rsidRPr="00175674">
        <w:rPr>
          <w:rFonts w:ascii="Times New Roman" w:hAnsi="Times New Roman" w:cs="Times New Roman"/>
          <w:i/>
          <w:color w:val="000000" w:themeColor="text1"/>
        </w:rPr>
        <w:t xml:space="preserve"> </w:t>
      </w:r>
      <w:proofErr w:type="spellStart"/>
      <w:r w:rsidRPr="00175674">
        <w:rPr>
          <w:rFonts w:ascii="Times New Roman" w:hAnsi="Times New Roman" w:cs="Times New Roman"/>
          <w:i/>
          <w:color w:val="000000" w:themeColor="text1"/>
        </w:rPr>
        <w:t>reducta</w:t>
      </w:r>
      <w:proofErr w:type="spellEnd"/>
      <w:r w:rsidRPr="00175674">
        <w:rPr>
          <w:rFonts w:ascii="Times New Roman" w:hAnsi="Times New Roman" w:cs="Times New Roman"/>
          <w:color w:val="000000" w:themeColor="text1"/>
        </w:rPr>
        <w:t xml:space="preserve">, with cost/benefit model for the general restriction of carnivorous plants to sunny, moist, </w:t>
      </w:r>
      <w:r w:rsidR="00496059" w:rsidRPr="00175674">
        <w:rPr>
          <w:rFonts w:ascii="Times New Roman" w:hAnsi="Times New Roman" w:cs="Times New Roman"/>
          <w:color w:val="000000" w:themeColor="text1"/>
        </w:rPr>
        <w:t>nutrient</w:t>
      </w:r>
      <w:r w:rsidRPr="00175674">
        <w:rPr>
          <w:rFonts w:ascii="Times New Roman" w:hAnsi="Times New Roman" w:cs="Times New Roman"/>
          <w:color w:val="000000" w:themeColor="text1"/>
        </w:rPr>
        <w:t xml:space="preserve">-poor habitats. </w:t>
      </w:r>
      <w:r w:rsidRPr="00175674">
        <w:rPr>
          <w:rFonts w:ascii="Times New Roman" w:hAnsi="Times New Roman" w:cs="Times New Roman"/>
          <w:i/>
          <w:color w:val="000000" w:themeColor="text1"/>
        </w:rPr>
        <w:t>The American Naturalist 124</w:t>
      </w:r>
      <w:r w:rsidRPr="00175674">
        <w:rPr>
          <w:rFonts w:ascii="Times New Roman" w:hAnsi="Times New Roman" w:cs="Times New Roman"/>
          <w:color w:val="000000" w:themeColor="text1"/>
        </w:rPr>
        <w:t>(4): 479-497.</w:t>
      </w:r>
    </w:p>
    <w:p w14:paraId="1C450D6B" w14:textId="77777777" w:rsidR="00704CB4" w:rsidRDefault="00704CB4" w:rsidP="00175674">
      <w:pPr>
        <w:rPr>
          <w:rFonts w:ascii="Times New Roman" w:eastAsia="Times New Roman" w:hAnsi="Times New Roman" w:cs="Times New Roman"/>
          <w:color w:val="000000" w:themeColor="text1"/>
          <w:shd w:val="clear" w:color="auto" w:fill="FFFFFF"/>
        </w:rPr>
      </w:pPr>
    </w:p>
    <w:p w14:paraId="2B115BFC" w14:textId="25181B58" w:rsidR="004B6AA3" w:rsidRDefault="004B6AA3" w:rsidP="00175674">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Greenwood</w:t>
      </w:r>
      <w:r w:rsidRPr="004B6AA3">
        <w:rPr>
          <w:rFonts w:ascii="Times New Roman" w:eastAsia="Times New Roman" w:hAnsi="Times New Roman" w:cs="Times New Roman"/>
          <w:color w:val="000000" w:themeColor="text1"/>
          <w:shd w:val="clear" w:color="auto" w:fill="FFFFFF"/>
        </w:rPr>
        <w:t xml:space="preserve"> D</w:t>
      </w:r>
      <w:r>
        <w:rPr>
          <w:rFonts w:ascii="Times New Roman" w:eastAsia="Times New Roman" w:hAnsi="Times New Roman" w:cs="Times New Roman"/>
          <w:color w:val="000000" w:themeColor="text1"/>
          <w:shd w:val="clear" w:color="auto" w:fill="FFFFFF"/>
        </w:rPr>
        <w:t>,</w:t>
      </w:r>
      <w:r w:rsidRPr="004B6AA3">
        <w:rPr>
          <w:rFonts w:ascii="Times New Roman" w:eastAsia="Times New Roman" w:hAnsi="Times New Roman" w:cs="Times New Roman"/>
          <w:color w:val="000000" w:themeColor="text1"/>
          <w:shd w:val="clear" w:color="auto" w:fill="FFFFFF"/>
        </w:rPr>
        <w:t xml:space="preserve"> Wing, S</w:t>
      </w:r>
      <w:r>
        <w:rPr>
          <w:rFonts w:ascii="Times New Roman" w:eastAsia="Times New Roman" w:hAnsi="Times New Roman" w:cs="Times New Roman"/>
          <w:color w:val="000000" w:themeColor="text1"/>
          <w:shd w:val="clear" w:color="auto" w:fill="FFFFFF"/>
        </w:rPr>
        <w:t>. 1995</w:t>
      </w:r>
      <w:r w:rsidRPr="004B6AA3">
        <w:rPr>
          <w:rFonts w:ascii="Times New Roman" w:eastAsia="Times New Roman" w:hAnsi="Times New Roman" w:cs="Times New Roman"/>
          <w:color w:val="000000" w:themeColor="text1"/>
          <w:shd w:val="clear" w:color="auto" w:fill="FFFFFF"/>
        </w:rPr>
        <w:t>. Eocene continental climates and latitudinal temperature gra</w:t>
      </w:r>
      <w:r>
        <w:rPr>
          <w:rFonts w:ascii="Times New Roman" w:eastAsia="Times New Roman" w:hAnsi="Times New Roman" w:cs="Times New Roman"/>
          <w:color w:val="000000" w:themeColor="text1"/>
          <w:shd w:val="clear" w:color="auto" w:fill="FFFFFF"/>
        </w:rPr>
        <w:t xml:space="preserve">dients. </w:t>
      </w:r>
      <w:r w:rsidRPr="00716CF7">
        <w:rPr>
          <w:rFonts w:ascii="Times New Roman" w:eastAsia="Times New Roman" w:hAnsi="Times New Roman" w:cs="Times New Roman"/>
          <w:i/>
          <w:color w:val="000000" w:themeColor="text1"/>
          <w:shd w:val="clear" w:color="auto" w:fill="FFFFFF"/>
        </w:rPr>
        <w:t>Geology 23</w:t>
      </w:r>
      <w:r>
        <w:rPr>
          <w:rFonts w:ascii="Times New Roman" w:eastAsia="Times New Roman" w:hAnsi="Times New Roman" w:cs="Times New Roman"/>
          <w:color w:val="000000" w:themeColor="text1"/>
          <w:shd w:val="clear" w:color="auto" w:fill="FFFFFF"/>
        </w:rPr>
        <w:t>: 1044-1048.</w:t>
      </w:r>
    </w:p>
    <w:p w14:paraId="54028F63" w14:textId="77777777" w:rsidR="004B6AA3" w:rsidRPr="00704CB4" w:rsidRDefault="004B6AA3" w:rsidP="00175674">
      <w:pPr>
        <w:rPr>
          <w:rFonts w:ascii="Times New Roman" w:eastAsia="Times New Roman" w:hAnsi="Times New Roman" w:cs="Times New Roman"/>
          <w:color w:val="000000" w:themeColor="text1"/>
          <w:shd w:val="clear" w:color="auto" w:fill="FFFFFF"/>
        </w:rPr>
      </w:pPr>
    </w:p>
    <w:p w14:paraId="67B1C743" w14:textId="32FF5485" w:rsidR="00704CB4" w:rsidRPr="00175674" w:rsidRDefault="00704CB4" w:rsidP="00175674">
      <w:pPr>
        <w:rPr>
          <w:rFonts w:ascii="Times New Roman" w:hAnsi="Times New Roman" w:cs="Times New Roman"/>
          <w:color w:val="000000" w:themeColor="text1"/>
        </w:rPr>
      </w:pPr>
      <w:r w:rsidRPr="00175674">
        <w:rPr>
          <w:rFonts w:ascii="Times New Roman" w:eastAsia="Times New Roman" w:hAnsi="Times New Roman" w:cs="Times New Roman"/>
          <w:color w:val="000000" w:themeColor="text1"/>
          <w:shd w:val="clear" w:color="auto" w:fill="FFFFFF"/>
        </w:rPr>
        <w:t xml:space="preserve">Hohenlohe PA, </w:t>
      </w:r>
      <w:proofErr w:type="spellStart"/>
      <w:r w:rsidRPr="00175674">
        <w:rPr>
          <w:rFonts w:ascii="Times New Roman" w:eastAsia="Times New Roman" w:hAnsi="Times New Roman" w:cs="Times New Roman"/>
          <w:color w:val="000000" w:themeColor="text1"/>
          <w:shd w:val="clear" w:color="auto" w:fill="FFFFFF"/>
        </w:rPr>
        <w:t>Bassham</w:t>
      </w:r>
      <w:proofErr w:type="spellEnd"/>
      <w:r w:rsidRPr="00175674">
        <w:rPr>
          <w:rFonts w:ascii="Times New Roman" w:eastAsia="Times New Roman" w:hAnsi="Times New Roman" w:cs="Times New Roman"/>
          <w:color w:val="000000" w:themeColor="text1"/>
          <w:shd w:val="clear" w:color="auto" w:fill="FFFFFF"/>
        </w:rPr>
        <w:t xml:space="preserve"> S, </w:t>
      </w:r>
      <w:proofErr w:type="spellStart"/>
      <w:r w:rsidRPr="00175674">
        <w:rPr>
          <w:rFonts w:ascii="Times New Roman" w:eastAsia="Times New Roman" w:hAnsi="Times New Roman" w:cs="Times New Roman"/>
          <w:color w:val="000000" w:themeColor="text1"/>
          <w:shd w:val="clear" w:color="auto" w:fill="FFFFFF"/>
        </w:rPr>
        <w:t>Etter</w:t>
      </w:r>
      <w:proofErr w:type="spellEnd"/>
      <w:r w:rsidRPr="00175674">
        <w:rPr>
          <w:rFonts w:ascii="Times New Roman" w:eastAsia="Times New Roman" w:hAnsi="Times New Roman" w:cs="Times New Roman"/>
          <w:color w:val="000000" w:themeColor="text1"/>
          <w:shd w:val="clear" w:color="auto" w:fill="FFFFFF"/>
        </w:rPr>
        <w:t xml:space="preserve"> PD, Stiffler N, Johnson EA, </w:t>
      </w:r>
      <w:proofErr w:type="spellStart"/>
      <w:r w:rsidRPr="00175674">
        <w:rPr>
          <w:rFonts w:ascii="Times New Roman" w:eastAsia="Times New Roman" w:hAnsi="Times New Roman" w:cs="Times New Roman"/>
          <w:color w:val="000000" w:themeColor="text1"/>
          <w:shd w:val="clear" w:color="auto" w:fill="FFFFFF"/>
        </w:rPr>
        <w:t>Cresko</w:t>
      </w:r>
      <w:proofErr w:type="spellEnd"/>
      <w:r w:rsidRPr="00175674">
        <w:rPr>
          <w:rFonts w:ascii="Times New Roman" w:eastAsia="Times New Roman" w:hAnsi="Times New Roman" w:cs="Times New Roman"/>
          <w:color w:val="000000" w:themeColor="text1"/>
          <w:shd w:val="clear" w:color="auto" w:fill="FFFFFF"/>
        </w:rPr>
        <w:t xml:space="preserve"> WA. 2010. Population genomics of parallel adaptation in </w:t>
      </w:r>
      <w:proofErr w:type="spellStart"/>
      <w:r w:rsidRPr="00175674">
        <w:rPr>
          <w:rFonts w:ascii="Times New Roman" w:eastAsia="Times New Roman" w:hAnsi="Times New Roman" w:cs="Times New Roman"/>
          <w:color w:val="000000" w:themeColor="text1"/>
          <w:shd w:val="clear" w:color="auto" w:fill="FFFFFF"/>
        </w:rPr>
        <w:t>threespine</w:t>
      </w:r>
      <w:proofErr w:type="spellEnd"/>
      <w:r w:rsidRPr="00175674">
        <w:rPr>
          <w:rFonts w:ascii="Times New Roman" w:eastAsia="Times New Roman" w:hAnsi="Times New Roman" w:cs="Times New Roman"/>
          <w:color w:val="000000" w:themeColor="text1"/>
          <w:shd w:val="clear" w:color="auto" w:fill="FFFFFF"/>
        </w:rPr>
        <w:t xml:space="preserve"> stickleback using sequenced RAD tags. </w:t>
      </w:r>
      <w:proofErr w:type="spellStart"/>
      <w:r w:rsidRPr="00175674">
        <w:rPr>
          <w:rFonts w:ascii="Times New Roman" w:eastAsia="Times New Roman" w:hAnsi="Times New Roman" w:cs="Times New Roman"/>
          <w:i/>
          <w:color w:val="000000" w:themeColor="text1"/>
          <w:shd w:val="clear" w:color="auto" w:fill="FFFFFF"/>
        </w:rPr>
        <w:t>PLoS</w:t>
      </w:r>
      <w:proofErr w:type="spellEnd"/>
      <w:r w:rsidRPr="00175674">
        <w:rPr>
          <w:rFonts w:ascii="Times New Roman" w:eastAsia="Times New Roman" w:hAnsi="Times New Roman" w:cs="Times New Roman"/>
          <w:i/>
          <w:color w:val="000000" w:themeColor="text1"/>
          <w:shd w:val="clear" w:color="auto" w:fill="FFFFFF"/>
        </w:rPr>
        <w:t xml:space="preserve"> Genet</w:t>
      </w:r>
      <w:r w:rsidR="00007DCC">
        <w:rPr>
          <w:rFonts w:ascii="Times New Roman" w:eastAsia="Times New Roman" w:hAnsi="Times New Roman" w:cs="Times New Roman"/>
          <w:i/>
          <w:color w:val="000000" w:themeColor="text1"/>
          <w:shd w:val="clear" w:color="auto" w:fill="FFFFFF"/>
        </w:rPr>
        <w:t>ics</w:t>
      </w:r>
      <w:r w:rsidRPr="00175674">
        <w:rPr>
          <w:rFonts w:ascii="Times New Roman" w:eastAsia="Times New Roman" w:hAnsi="Times New Roman" w:cs="Times New Roman"/>
          <w:i/>
          <w:color w:val="000000" w:themeColor="text1"/>
          <w:shd w:val="clear" w:color="auto" w:fill="FFFFFF"/>
        </w:rPr>
        <w:t xml:space="preserve"> 6</w:t>
      </w:r>
      <w:r w:rsidRPr="00175674">
        <w:rPr>
          <w:rFonts w:ascii="Times New Roman" w:eastAsia="Times New Roman" w:hAnsi="Times New Roman" w:cs="Times New Roman"/>
          <w:color w:val="000000" w:themeColor="text1"/>
          <w:shd w:val="clear" w:color="auto" w:fill="FFFFFF"/>
        </w:rPr>
        <w:t>(2):</w:t>
      </w:r>
      <w:r w:rsidR="00007DCC">
        <w:rPr>
          <w:rFonts w:ascii="Times New Roman" w:eastAsia="Times New Roman" w:hAnsi="Times New Roman" w:cs="Times New Roman"/>
          <w:color w:val="000000" w:themeColor="text1"/>
          <w:shd w:val="clear" w:color="auto" w:fill="FFFFFF"/>
        </w:rPr>
        <w:t xml:space="preserve"> </w:t>
      </w:r>
      <w:r w:rsidRPr="00175674">
        <w:rPr>
          <w:rFonts w:ascii="Times New Roman" w:eastAsia="Times New Roman" w:hAnsi="Times New Roman" w:cs="Times New Roman"/>
          <w:color w:val="000000" w:themeColor="text1"/>
          <w:shd w:val="clear" w:color="auto" w:fill="FFFFFF"/>
        </w:rPr>
        <w:t xml:space="preserve">e1000862. </w:t>
      </w:r>
    </w:p>
    <w:p w14:paraId="1B535847" w14:textId="77777777" w:rsidR="00E7388E" w:rsidRPr="00C47D99" w:rsidRDefault="00E7388E" w:rsidP="00175674">
      <w:pPr>
        <w:rPr>
          <w:rFonts w:ascii="Times New Roman" w:eastAsia="Times New Roman" w:hAnsi="Times New Roman" w:cs="Times New Roman"/>
        </w:rPr>
      </w:pPr>
    </w:p>
    <w:p w14:paraId="676E6F43" w14:textId="0285D55F" w:rsidR="00E7388E" w:rsidRPr="00175674" w:rsidRDefault="00E7388E" w:rsidP="00175674">
      <w:pPr>
        <w:rPr>
          <w:rFonts w:ascii="Times New Roman" w:hAnsi="Times New Roman" w:cs="Times New Roman"/>
        </w:rPr>
      </w:pPr>
      <w:r w:rsidRPr="00175674">
        <w:rPr>
          <w:rFonts w:ascii="Times New Roman" w:hAnsi="Times New Roman" w:cs="Times New Roman"/>
          <w:color w:val="000000"/>
        </w:rPr>
        <w:t>Jennings DE</w:t>
      </w:r>
      <w:r w:rsidR="00BF6165" w:rsidRPr="00175674">
        <w:rPr>
          <w:rFonts w:ascii="Times New Roman" w:hAnsi="Times New Roman" w:cs="Times New Roman"/>
          <w:color w:val="000000"/>
        </w:rPr>
        <w:t>,</w:t>
      </w:r>
      <w:r w:rsidRPr="00175674">
        <w:rPr>
          <w:rFonts w:ascii="Times New Roman" w:hAnsi="Times New Roman" w:cs="Times New Roman"/>
          <w:color w:val="000000"/>
        </w:rPr>
        <w:t xml:space="preserve"> Rohr JR. 2011. A review of the conservation threats to carnivorous plants. </w:t>
      </w:r>
      <w:r w:rsidRPr="00175674">
        <w:rPr>
          <w:rFonts w:ascii="Times New Roman" w:hAnsi="Times New Roman" w:cs="Times New Roman"/>
          <w:i/>
          <w:iCs/>
          <w:color w:val="000000"/>
        </w:rPr>
        <w:t>Biological Conservation 144</w:t>
      </w:r>
      <w:r w:rsidRPr="00175674">
        <w:rPr>
          <w:rFonts w:ascii="Times New Roman" w:hAnsi="Times New Roman" w:cs="Times New Roman"/>
          <w:color w:val="000000"/>
        </w:rPr>
        <w:t>: 1356-1363.</w:t>
      </w:r>
    </w:p>
    <w:p w14:paraId="12AF4485" w14:textId="77777777" w:rsidR="00E7388E" w:rsidRPr="00C47D99" w:rsidRDefault="00E7388E" w:rsidP="00175674">
      <w:pPr>
        <w:rPr>
          <w:rFonts w:ascii="Times New Roman" w:eastAsia="Times New Roman" w:hAnsi="Times New Roman" w:cs="Times New Roman"/>
        </w:rPr>
      </w:pPr>
    </w:p>
    <w:p w14:paraId="68E45A5C" w14:textId="77777777" w:rsidR="00E7388E" w:rsidRPr="00175674" w:rsidRDefault="00E7388E" w:rsidP="00175674">
      <w:pPr>
        <w:rPr>
          <w:rFonts w:ascii="Times New Roman" w:hAnsi="Times New Roman" w:cs="Times New Roman"/>
        </w:rPr>
      </w:pPr>
      <w:r w:rsidRPr="00175674">
        <w:rPr>
          <w:rFonts w:ascii="Times New Roman" w:hAnsi="Times New Roman" w:cs="Times New Roman"/>
          <w:color w:val="000000"/>
        </w:rPr>
        <w:t xml:space="preserve">Joshi J, Schmid B, </w:t>
      </w:r>
      <w:proofErr w:type="spellStart"/>
      <w:r w:rsidRPr="00175674">
        <w:rPr>
          <w:rFonts w:ascii="Times New Roman" w:hAnsi="Times New Roman" w:cs="Times New Roman"/>
          <w:color w:val="000000"/>
        </w:rPr>
        <w:t>Calderia</w:t>
      </w:r>
      <w:proofErr w:type="spellEnd"/>
      <w:r w:rsidRPr="00175674">
        <w:rPr>
          <w:rFonts w:ascii="Times New Roman" w:hAnsi="Times New Roman" w:cs="Times New Roman"/>
          <w:color w:val="000000"/>
        </w:rPr>
        <w:t xml:space="preserve"> MC, </w:t>
      </w:r>
      <w:proofErr w:type="spellStart"/>
      <w:r w:rsidRPr="00175674">
        <w:rPr>
          <w:rFonts w:ascii="Times New Roman" w:hAnsi="Times New Roman" w:cs="Times New Roman"/>
          <w:color w:val="000000"/>
        </w:rPr>
        <w:t>Dimitrakopoulos</w:t>
      </w:r>
      <w:proofErr w:type="spellEnd"/>
      <w:r w:rsidRPr="00175674">
        <w:rPr>
          <w:rFonts w:ascii="Times New Roman" w:hAnsi="Times New Roman" w:cs="Times New Roman"/>
          <w:color w:val="000000"/>
        </w:rPr>
        <w:t xml:space="preserve"> PG, Good J, Harris R, Hector A, Huss-</w:t>
      </w:r>
      <w:proofErr w:type="spellStart"/>
      <w:r w:rsidRPr="00175674">
        <w:rPr>
          <w:rFonts w:ascii="Times New Roman" w:hAnsi="Times New Roman" w:cs="Times New Roman"/>
          <w:color w:val="000000"/>
        </w:rPr>
        <w:t>Danell</w:t>
      </w:r>
      <w:proofErr w:type="spellEnd"/>
      <w:r w:rsidRPr="00175674">
        <w:rPr>
          <w:rFonts w:ascii="Times New Roman" w:hAnsi="Times New Roman" w:cs="Times New Roman"/>
          <w:color w:val="000000"/>
        </w:rPr>
        <w:t xml:space="preserve"> K, </w:t>
      </w:r>
      <w:proofErr w:type="spellStart"/>
      <w:r w:rsidRPr="00175674">
        <w:rPr>
          <w:rFonts w:ascii="Times New Roman" w:hAnsi="Times New Roman" w:cs="Times New Roman"/>
          <w:color w:val="000000"/>
        </w:rPr>
        <w:t>Jumpponen</w:t>
      </w:r>
      <w:proofErr w:type="spellEnd"/>
      <w:r w:rsidRPr="00175674">
        <w:rPr>
          <w:rFonts w:ascii="Times New Roman" w:hAnsi="Times New Roman" w:cs="Times New Roman"/>
          <w:color w:val="000000"/>
        </w:rPr>
        <w:t xml:space="preserve"> A, </w:t>
      </w:r>
      <w:proofErr w:type="spellStart"/>
      <w:r w:rsidRPr="00175674">
        <w:rPr>
          <w:rFonts w:ascii="Times New Roman" w:hAnsi="Times New Roman" w:cs="Times New Roman"/>
          <w:color w:val="000000"/>
        </w:rPr>
        <w:t>Minns</w:t>
      </w:r>
      <w:proofErr w:type="spellEnd"/>
      <w:r w:rsidRPr="00175674">
        <w:rPr>
          <w:rFonts w:ascii="Times New Roman" w:hAnsi="Times New Roman" w:cs="Times New Roman"/>
          <w:color w:val="000000"/>
        </w:rPr>
        <w:t xml:space="preserve"> A, </w:t>
      </w:r>
      <w:proofErr w:type="spellStart"/>
      <w:r w:rsidRPr="00175674">
        <w:rPr>
          <w:rFonts w:ascii="Times New Roman" w:hAnsi="Times New Roman" w:cs="Times New Roman"/>
          <w:color w:val="000000"/>
        </w:rPr>
        <w:t>Mudler</w:t>
      </w:r>
      <w:proofErr w:type="spellEnd"/>
      <w:r w:rsidRPr="00175674">
        <w:rPr>
          <w:rFonts w:ascii="Times New Roman" w:hAnsi="Times New Roman" w:cs="Times New Roman"/>
          <w:color w:val="000000"/>
        </w:rPr>
        <w:t xml:space="preserve"> CPH, Pereira JS, Prinz A, Scherer-Lorenzen M, </w:t>
      </w:r>
      <w:proofErr w:type="spellStart"/>
      <w:r w:rsidRPr="00175674">
        <w:rPr>
          <w:rFonts w:ascii="Times New Roman" w:hAnsi="Times New Roman" w:cs="Times New Roman"/>
          <w:color w:val="000000"/>
        </w:rPr>
        <w:t>Siamantziouras</w:t>
      </w:r>
      <w:proofErr w:type="spellEnd"/>
      <w:r w:rsidRPr="00175674">
        <w:rPr>
          <w:rFonts w:ascii="Times New Roman" w:hAnsi="Times New Roman" w:cs="Times New Roman"/>
          <w:color w:val="000000"/>
        </w:rPr>
        <w:t xml:space="preserve"> ASD, Terry AC, </w:t>
      </w:r>
      <w:proofErr w:type="spellStart"/>
      <w:r w:rsidRPr="00175674">
        <w:rPr>
          <w:rFonts w:ascii="Times New Roman" w:hAnsi="Times New Roman" w:cs="Times New Roman"/>
          <w:color w:val="000000"/>
        </w:rPr>
        <w:t>Troumbis</w:t>
      </w:r>
      <w:proofErr w:type="spellEnd"/>
      <w:r w:rsidRPr="00175674">
        <w:rPr>
          <w:rFonts w:ascii="Times New Roman" w:hAnsi="Times New Roman" w:cs="Times New Roman"/>
          <w:color w:val="000000"/>
        </w:rPr>
        <w:t xml:space="preserve"> AY, Lawton JH. 2001. Local adaptation enhances performance of common plant species. </w:t>
      </w:r>
      <w:r w:rsidRPr="00175674">
        <w:rPr>
          <w:rFonts w:ascii="Times New Roman" w:hAnsi="Times New Roman" w:cs="Times New Roman"/>
          <w:i/>
          <w:iCs/>
          <w:color w:val="000000"/>
        </w:rPr>
        <w:t>Ecology Letters</w:t>
      </w:r>
      <w:r w:rsidRPr="00175674">
        <w:rPr>
          <w:rFonts w:ascii="Times New Roman" w:hAnsi="Times New Roman" w:cs="Times New Roman"/>
          <w:color w:val="000000"/>
        </w:rPr>
        <w:t xml:space="preserve"> </w:t>
      </w:r>
      <w:r w:rsidRPr="00175674">
        <w:rPr>
          <w:rFonts w:ascii="Times New Roman" w:hAnsi="Times New Roman" w:cs="Times New Roman"/>
          <w:i/>
          <w:iCs/>
          <w:color w:val="000000"/>
        </w:rPr>
        <w:t>4</w:t>
      </w:r>
      <w:r w:rsidRPr="00175674">
        <w:rPr>
          <w:rFonts w:ascii="Times New Roman" w:hAnsi="Times New Roman" w:cs="Times New Roman"/>
          <w:color w:val="000000"/>
        </w:rPr>
        <w:t>(6): 536-544.</w:t>
      </w:r>
    </w:p>
    <w:p w14:paraId="1B6B7688" w14:textId="77777777" w:rsidR="00E7388E" w:rsidRPr="00C47D99" w:rsidRDefault="00E7388E" w:rsidP="00175674">
      <w:pPr>
        <w:rPr>
          <w:rFonts w:ascii="Times New Roman" w:eastAsia="Times New Roman" w:hAnsi="Times New Roman" w:cs="Times New Roman"/>
        </w:rPr>
      </w:pPr>
    </w:p>
    <w:p w14:paraId="04AF0398" w14:textId="664DEE20" w:rsidR="00E7388E" w:rsidRPr="00175674" w:rsidRDefault="00E7388E" w:rsidP="00175674">
      <w:pPr>
        <w:rPr>
          <w:rFonts w:ascii="Times New Roman" w:hAnsi="Times New Roman" w:cs="Times New Roman"/>
        </w:rPr>
      </w:pPr>
      <w:proofErr w:type="spellStart"/>
      <w:r w:rsidRPr="00175674">
        <w:rPr>
          <w:rFonts w:ascii="Times New Roman" w:hAnsi="Times New Roman" w:cs="Times New Roman"/>
          <w:color w:val="000000"/>
        </w:rPr>
        <w:t>Havril</w:t>
      </w:r>
      <w:proofErr w:type="spellEnd"/>
      <w:r w:rsidRPr="00175674">
        <w:rPr>
          <w:rFonts w:ascii="Times New Roman" w:hAnsi="Times New Roman" w:cs="Times New Roman"/>
          <w:color w:val="000000"/>
        </w:rPr>
        <w:t xml:space="preserve"> </w:t>
      </w:r>
      <w:proofErr w:type="gramStart"/>
      <w:r w:rsidRPr="00175674">
        <w:rPr>
          <w:rFonts w:ascii="Times New Roman" w:hAnsi="Times New Roman" w:cs="Times New Roman"/>
          <w:color w:val="000000"/>
        </w:rPr>
        <w:t>T,  </w:t>
      </w:r>
      <w:proofErr w:type="spellStart"/>
      <w:r w:rsidRPr="00175674">
        <w:rPr>
          <w:rFonts w:ascii="Times New Roman" w:hAnsi="Times New Roman" w:cs="Times New Roman"/>
          <w:color w:val="000000"/>
        </w:rPr>
        <w:t>Tóth</w:t>
      </w:r>
      <w:proofErr w:type="spellEnd"/>
      <w:proofErr w:type="gramEnd"/>
      <w:r w:rsidRPr="00175674">
        <w:rPr>
          <w:rFonts w:ascii="Times New Roman" w:hAnsi="Times New Roman" w:cs="Times New Roman"/>
          <w:color w:val="000000"/>
        </w:rPr>
        <w:t xml:space="preserve"> Á, Molson JW, </w:t>
      </w:r>
      <w:proofErr w:type="spellStart"/>
      <w:r w:rsidRPr="00175674">
        <w:rPr>
          <w:rFonts w:ascii="Times New Roman" w:hAnsi="Times New Roman" w:cs="Times New Roman"/>
          <w:color w:val="000000"/>
        </w:rPr>
        <w:t>Galsa</w:t>
      </w:r>
      <w:proofErr w:type="spellEnd"/>
      <w:r w:rsidRPr="00175674">
        <w:rPr>
          <w:rFonts w:ascii="Times New Roman" w:hAnsi="Times New Roman" w:cs="Times New Roman"/>
          <w:color w:val="000000"/>
        </w:rPr>
        <w:t xml:space="preserve"> A, </w:t>
      </w:r>
      <w:proofErr w:type="spellStart"/>
      <w:r w:rsidRPr="00175674">
        <w:rPr>
          <w:rFonts w:ascii="Times New Roman" w:hAnsi="Times New Roman" w:cs="Times New Roman"/>
          <w:color w:val="000000"/>
        </w:rPr>
        <w:t>Mádl-Szőnyi</w:t>
      </w:r>
      <w:proofErr w:type="spellEnd"/>
      <w:r w:rsidRPr="00175674">
        <w:rPr>
          <w:rFonts w:ascii="Times New Roman" w:hAnsi="Times New Roman" w:cs="Times New Roman"/>
          <w:color w:val="000000"/>
        </w:rPr>
        <w:t xml:space="preserve"> J. </w:t>
      </w:r>
      <w:r w:rsidR="00985563" w:rsidRPr="00175674">
        <w:rPr>
          <w:rFonts w:ascii="Times New Roman" w:hAnsi="Times New Roman" w:cs="Times New Roman"/>
          <w:color w:val="000000"/>
        </w:rPr>
        <w:t>2018.</w:t>
      </w:r>
      <w:r w:rsidRPr="00175674">
        <w:rPr>
          <w:rFonts w:ascii="Times New Roman" w:hAnsi="Times New Roman" w:cs="Times New Roman"/>
          <w:color w:val="000000"/>
        </w:rPr>
        <w:t xml:space="preserve"> Impacts of predicted climate change on groundwater flow systems: Can wetlands disappear due to recharge reduction? </w:t>
      </w:r>
      <w:r w:rsidR="00985563" w:rsidRPr="00175674">
        <w:rPr>
          <w:rFonts w:ascii="Times New Roman" w:hAnsi="Times New Roman" w:cs="Times New Roman"/>
          <w:i/>
          <w:iCs/>
          <w:color w:val="000000"/>
        </w:rPr>
        <w:t>Journal of Hydrology 563</w:t>
      </w:r>
      <w:r w:rsidR="00985563" w:rsidRPr="00175674">
        <w:rPr>
          <w:rFonts w:ascii="Times New Roman" w:hAnsi="Times New Roman" w:cs="Times New Roman"/>
          <w:iCs/>
          <w:color w:val="000000"/>
        </w:rPr>
        <w:t>: 1169-1180.</w:t>
      </w:r>
    </w:p>
    <w:p w14:paraId="1AA7FA7E" w14:textId="77777777" w:rsidR="00820AF4" w:rsidRPr="00820AF4" w:rsidRDefault="00820AF4" w:rsidP="00175674">
      <w:pPr>
        <w:rPr>
          <w:rFonts w:ascii="Times New Roman" w:hAnsi="Times New Roman" w:cs="Times New Roman"/>
        </w:rPr>
      </w:pPr>
    </w:p>
    <w:p w14:paraId="7A90A8C8" w14:textId="1FC22668" w:rsidR="00820AF4" w:rsidRPr="00175674" w:rsidRDefault="00820AF4" w:rsidP="00175674">
      <w:pPr>
        <w:rPr>
          <w:rFonts w:ascii="Times New Roman" w:hAnsi="Times New Roman" w:cs="Times New Roman"/>
        </w:rPr>
      </w:pPr>
      <w:r w:rsidRPr="00175674">
        <w:rPr>
          <w:rFonts w:ascii="Times New Roman" w:hAnsi="Times New Roman" w:cs="Times New Roman"/>
        </w:rPr>
        <w:t>Hemstrom W</w:t>
      </w:r>
      <w:r w:rsidR="00BF6165" w:rsidRPr="00175674">
        <w:rPr>
          <w:rFonts w:ascii="Times New Roman" w:hAnsi="Times New Roman" w:cs="Times New Roman"/>
        </w:rPr>
        <w:t xml:space="preserve">, </w:t>
      </w:r>
      <w:r w:rsidRPr="00175674">
        <w:rPr>
          <w:rFonts w:ascii="Times New Roman" w:hAnsi="Times New Roman" w:cs="Times New Roman"/>
        </w:rPr>
        <w:t xml:space="preserve">Jones M. 2021. </w:t>
      </w:r>
      <w:proofErr w:type="spellStart"/>
      <w:r w:rsidRPr="00175674">
        <w:rPr>
          <w:rFonts w:ascii="Times New Roman" w:hAnsi="Times New Roman" w:cs="Times New Roman"/>
        </w:rPr>
        <w:t>snpR</w:t>
      </w:r>
      <w:proofErr w:type="spellEnd"/>
      <w:r w:rsidRPr="00175674">
        <w:rPr>
          <w:rFonts w:ascii="Times New Roman" w:hAnsi="Times New Roman" w:cs="Times New Roman"/>
        </w:rPr>
        <w:t>: user friendly population genomics for SNP datasets with categorical metadata.</w:t>
      </w:r>
      <w:r w:rsidR="00571575" w:rsidRPr="00175674">
        <w:rPr>
          <w:rFonts w:ascii="Times New Roman" w:hAnsi="Times New Roman" w:cs="Times New Roman"/>
        </w:rPr>
        <w:t xml:space="preserve"> </w:t>
      </w:r>
      <w:proofErr w:type="spellStart"/>
      <w:r w:rsidR="00571575" w:rsidRPr="00175674">
        <w:rPr>
          <w:rFonts w:ascii="Times New Roman" w:hAnsi="Times New Roman" w:cs="Times New Roman"/>
          <w:i/>
        </w:rPr>
        <w:t>Authorea</w:t>
      </w:r>
      <w:proofErr w:type="spellEnd"/>
      <w:r w:rsidRPr="00175674">
        <w:rPr>
          <w:rFonts w:ascii="Times New Roman" w:hAnsi="Times New Roman" w:cs="Times New Roman"/>
        </w:rPr>
        <w:t>.</w:t>
      </w:r>
    </w:p>
    <w:p w14:paraId="49299CEF" w14:textId="77777777" w:rsidR="00E7388E" w:rsidRPr="00C47D99" w:rsidRDefault="00E7388E" w:rsidP="00175674">
      <w:pPr>
        <w:rPr>
          <w:rFonts w:ascii="Times New Roman" w:eastAsia="Times New Roman" w:hAnsi="Times New Roman" w:cs="Times New Roman"/>
        </w:rPr>
      </w:pPr>
    </w:p>
    <w:p w14:paraId="1580427A" w14:textId="14EC4E73" w:rsidR="004B76FC" w:rsidRPr="00175674" w:rsidRDefault="00E7388E" w:rsidP="00175674">
      <w:pPr>
        <w:rPr>
          <w:rFonts w:ascii="Times New Roman" w:hAnsi="Times New Roman" w:cs="Times New Roman"/>
          <w:color w:val="000000"/>
        </w:rPr>
      </w:pPr>
      <w:proofErr w:type="spellStart"/>
      <w:r w:rsidRPr="00175674">
        <w:rPr>
          <w:rFonts w:ascii="Times New Roman" w:hAnsi="Times New Roman" w:cs="Times New Roman"/>
          <w:color w:val="000000"/>
        </w:rPr>
        <w:t>Karberg</w:t>
      </w:r>
      <w:proofErr w:type="spellEnd"/>
      <w:r w:rsidRPr="00175674">
        <w:rPr>
          <w:rFonts w:ascii="Times New Roman" w:hAnsi="Times New Roman" w:cs="Times New Roman"/>
          <w:color w:val="000000"/>
        </w:rPr>
        <w:t xml:space="preserve"> JM</w:t>
      </w:r>
      <w:r w:rsidR="00BF6165" w:rsidRPr="00175674">
        <w:rPr>
          <w:rFonts w:ascii="Times New Roman" w:hAnsi="Times New Roman" w:cs="Times New Roman"/>
          <w:color w:val="000000"/>
        </w:rPr>
        <w:t>,</w:t>
      </w:r>
      <w:r w:rsidRPr="00175674">
        <w:rPr>
          <w:rFonts w:ascii="Times New Roman" w:hAnsi="Times New Roman" w:cs="Times New Roman"/>
          <w:color w:val="000000"/>
        </w:rPr>
        <w:t xml:space="preserve"> Gale MR. 2006. Genetic diversity and distribution of </w:t>
      </w:r>
      <w:r w:rsidRPr="00175674">
        <w:rPr>
          <w:rFonts w:ascii="Times New Roman" w:hAnsi="Times New Roman" w:cs="Times New Roman"/>
          <w:i/>
          <w:iCs/>
          <w:color w:val="000000"/>
        </w:rPr>
        <w:t xml:space="preserve">Sarracenia purpurea </w:t>
      </w:r>
      <w:r w:rsidRPr="00175674">
        <w:rPr>
          <w:rFonts w:ascii="Times New Roman" w:hAnsi="Times New Roman" w:cs="Times New Roman"/>
          <w:color w:val="000000"/>
        </w:rPr>
        <w:t xml:space="preserve">(Sarraceniaceae) in the western Lake Superior basin. </w:t>
      </w:r>
      <w:r w:rsidRPr="00175674">
        <w:rPr>
          <w:rFonts w:ascii="Times New Roman" w:hAnsi="Times New Roman" w:cs="Times New Roman"/>
          <w:i/>
          <w:iCs/>
          <w:color w:val="000000"/>
        </w:rPr>
        <w:t>Canadian Journal of Botany 84</w:t>
      </w:r>
      <w:r w:rsidRPr="00175674">
        <w:rPr>
          <w:rFonts w:ascii="Times New Roman" w:hAnsi="Times New Roman" w:cs="Times New Roman"/>
          <w:color w:val="000000"/>
        </w:rPr>
        <w:t>: 235-242.</w:t>
      </w:r>
    </w:p>
    <w:p w14:paraId="5FDFDBFC" w14:textId="77777777" w:rsidR="004B76FC" w:rsidRPr="004B76FC" w:rsidRDefault="004B76FC" w:rsidP="00175674">
      <w:pPr>
        <w:rPr>
          <w:rFonts w:ascii="Times New Roman" w:hAnsi="Times New Roman" w:cs="Times New Roman"/>
          <w:color w:val="000000"/>
        </w:rPr>
      </w:pPr>
    </w:p>
    <w:p w14:paraId="4318673B" w14:textId="2D5B82D7" w:rsidR="00E7388E" w:rsidRPr="00175674" w:rsidRDefault="004B76FC" w:rsidP="00175674">
      <w:pPr>
        <w:rPr>
          <w:rFonts w:ascii="Times New Roman" w:hAnsi="Times New Roman" w:cs="Times New Roman"/>
          <w:color w:val="000000"/>
        </w:rPr>
      </w:pPr>
      <w:proofErr w:type="spellStart"/>
      <w:r w:rsidRPr="00175674">
        <w:rPr>
          <w:rFonts w:ascii="Times New Roman" w:hAnsi="Times New Roman" w:cs="Times New Roman"/>
          <w:color w:val="000000"/>
        </w:rPr>
        <w:t>Kardos</w:t>
      </w:r>
      <w:proofErr w:type="spellEnd"/>
      <w:r w:rsidRPr="00175674">
        <w:rPr>
          <w:rFonts w:ascii="Times New Roman" w:hAnsi="Times New Roman" w:cs="Times New Roman"/>
          <w:color w:val="000000"/>
        </w:rPr>
        <w:t xml:space="preserve"> M, Armstrong EE, Fitzpatrick SW, Hauser S, Hedrick PW, Miller JM, </w:t>
      </w:r>
      <w:proofErr w:type="spellStart"/>
      <w:r w:rsidRPr="00175674">
        <w:rPr>
          <w:rFonts w:ascii="Times New Roman" w:hAnsi="Times New Roman" w:cs="Times New Roman"/>
          <w:color w:val="000000"/>
        </w:rPr>
        <w:t>Tallmon</w:t>
      </w:r>
      <w:proofErr w:type="spellEnd"/>
      <w:r w:rsidRPr="00175674">
        <w:rPr>
          <w:rFonts w:ascii="Times New Roman" w:hAnsi="Times New Roman" w:cs="Times New Roman"/>
          <w:color w:val="000000"/>
        </w:rPr>
        <w:t xml:space="preserve"> DA, Funk WC. 2021. The crucial role of genome-wide genetic variation in conservation. </w:t>
      </w:r>
      <w:r w:rsidRPr="00175674">
        <w:rPr>
          <w:rFonts w:ascii="Times New Roman" w:hAnsi="Times New Roman" w:cs="Times New Roman"/>
          <w:i/>
          <w:color w:val="000000"/>
        </w:rPr>
        <w:t>PNAS 118</w:t>
      </w:r>
      <w:r w:rsidRPr="00175674">
        <w:rPr>
          <w:rFonts w:ascii="Times New Roman" w:hAnsi="Times New Roman" w:cs="Times New Roman"/>
          <w:color w:val="000000"/>
        </w:rPr>
        <w:t>(48): e2104642118.</w:t>
      </w:r>
    </w:p>
    <w:p w14:paraId="53C5299D" w14:textId="77777777" w:rsidR="004B76FC" w:rsidRPr="004B76FC" w:rsidRDefault="004B76FC" w:rsidP="00175674">
      <w:pPr>
        <w:rPr>
          <w:rFonts w:ascii="Times New Roman" w:hAnsi="Times New Roman" w:cs="Times New Roman"/>
          <w:color w:val="000000"/>
        </w:rPr>
      </w:pPr>
    </w:p>
    <w:p w14:paraId="4F1D0829" w14:textId="724B13E5" w:rsidR="00C118D2" w:rsidRPr="00175674" w:rsidRDefault="005041C5" w:rsidP="00175674">
      <w:pPr>
        <w:rPr>
          <w:rFonts w:ascii="Times New Roman" w:hAnsi="Times New Roman" w:cs="Times New Roman"/>
          <w:color w:val="000000" w:themeColor="text1"/>
        </w:rPr>
      </w:pPr>
      <w:r>
        <w:rPr>
          <w:rFonts w:ascii="Times New Roman" w:hAnsi="Times New Roman" w:cs="Times New Roman"/>
          <w:color w:val="000000" w:themeColor="text1"/>
        </w:rPr>
        <w:lastRenderedPageBreak/>
        <w:t>Kie</w:t>
      </w:r>
      <w:r w:rsidR="00585D46" w:rsidRPr="00175674">
        <w:rPr>
          <w:rFonts w:ascii="Times New Roman" w:hAnsi="Times New Roman" w:cs="Times New Roman"/>
          <w:color w:val="000000" w:themeColor="text1"/>
        </w:rPr>
        <w:t xml:space="preserve">rs HAL. 1997. Weighted least squares fitting using ordinary least squares algorithms. </w:t>
      </w:r>
      <w:r w:rsidR="00585D46" w:rsidRPr="00175674">
        <w:rPr>
          <w:rFonts w:ascii="Times New Roman" w:hAnsi="Times New Roman" w:cs="Times New Roman"/>
          <w:i/>
          <w:color w:val="000000" w:themeColor="text1"/>
        </w:rPr>
        <w:t>Psychometrika 62</w:t>
      </w:r>
      <w:r w:rsidR="00585D46" w:rsidRPr="00175674">
        <w:rPr>
          <w:rFonts w:ascii="Times New Roman" w:hAnsi="Times New Roman" w:cs="Times New Roman"/>
          <w:color w:val="000000" w:themeColor="text1"/>
        </w:rPr>
        <w:t>(2): 251-266.</w:t>
      </w:r>
    </w:p>
    <w:p w14:paraId="45A4E0EB" w14:textId="77777777" w:rsidR="00C118D2" w:rsidRPr="00C118D2" w:rsidRDefault="00C118D2" w:rsidP="00175674">
      <w:pPr>
        <w:rPr>
          <w:rFonts w:ascii="Times New Roman" w:eastAsia="Times New Roman" w:hAnsi="Times New Roman" w:cs="Times New Roman"/>
          <w:color w:val="000000" w:themeColor="text1"/>
          <w:shd w:val="clear" w:color="auto" w:fill="FFFFFF"/>
        </w:rPr>
      </w:pPr>
    </w:p>
    <w:p w14:paraId="60C7AE5D" w14:textId="061F7E50" w:rsidR="00C118D2" w:rsidRPr="00175674" w:rsidRDefault="00C118D2" w:rsidP="00175674">
      <w:pPr>
        <w:rPr>
          <w:rFonts w:ascii="Times New Roman" w:hAnsi="Times New Roman" w:cs="Times New Roman"/>
          <w:color w:val="000000" w:themeColor="text1"/>
        </w:rPr>
      </w:pPr>
      <w:proofErr w:type="spellStart"/>
      <w:r w:rsidRPr="00175674">
        <w:rPr>
          <w:rFonts w:ascii="Times New Roman" w:eastAsia="Times New Roman" w:hAnsi="Times New Roman" w:cs="Times New Roman"/>
          <w:color w:val="000000" w:themeColor="text1"/>
          <w:shd w:val="clear" w:color="auto" w:fill="FFFFFF"/>
        </w:rPr>
        <w:t>Korneliussen</w:t>
      </w:r>
      <w:proofErr w:type="spellEnd"/>
      <w:r w:rsidRPr="00175674">
        <w:rPr>
          <w:rFonts w:ascii="Times New Roman" w:eastAsia="Times New Roman" w:hAnsi="Times New Roman" w:cs="Times New Roman"/>
          <w:color w:val="000000" w:themeColor="text1"/>
          <w:shd w:val="clear" w:color="auto" w:fill="FFFFFF"/>
        </w:rPr>
        <w:t xml:space="preserve"> TS, </w:t>
      </w:r>
      <w:proofErr w:type="spellStart"/>
      <w:r w:rsidRPr="00175674">
        <w:rPr>
          <w:rFonts w:ascii="Times New Roman" w:eastAsia="Times New Roman" w:hAnsi="Times New Roman" w:cs="Times New Roman"/>
          <w:color w:val="000000" w:themeColor="text1"/>
          <w:shd w:val="clear" w:color="auto" w:fill="FFFFFF"/>
        </w:rPr>
        <w:t>Albrechtsen</w:t>
      </w:r>
      <w:proofErr w:type="spellEnd"/>
      <w:r w:rsidRPr="00175674">
        <w:rPr>
          <w:rFonts w:ascii="Times New Roman" w:eastAsia="Times New Roman" w:hAnsi="Times New Roman" w:cs="Times New Roman"/>
          <w:color w:val="000000" w:themeColor="text1"/>
          <w:shd w:val="clear" w:color="auto" w:fill="FFFFFF"/>
        </w:rPr>
        <w:t xml:space="preserve"> A, Nielsen R. 2014. ANGSD: Analysis of Next Generation Sequencing Data. </w:t>
      </w:r>
      <w:r w:rsidRPr="00175674">
        <w:rPr>
          <w:rFonts w:ascii="Times New Roman" w:eastAsia="Times New Roman" w:hAnsi="Times New Roman" w:cs="Times New Roman"/>
          <w:i/>
          <w:iCs/>
          <w:color w:val="000000" w:themeColor="text1"/>
        </w:rPr>
        <w:t>BMC Bioinformatics</w:t>
      </w:r>
      <w:r w:rsidRPr="00175674">
        <w:rPr>
          <w:rFonts w:ascii="Times New Roman" w:eastAsia="Times New Roman" w:hAnsi="Times New Roman" w:cs="Times New Roman"/>
          <w:color w:val="000000" w:themeColor="text1"/>
          <w:shd w:val="clear" w:color="auto" w:fill="FFFFFF"/>
        </w:rPr>
        <w:t> </w:t>
      </w:r>
      <w:r w:rsidRPr="00175674">
        <w:rPr>
          <w:rFonts w:ascii="Times New Roman" w:eastAsia="Times New Roman" w:hAnsi="Times New Roman" w:cs="Times New Roman"/>
          <w:bCs/>
          <w:i/>
          <w:color w:val="000000" w:themeColor="text1"/>
        </w:rPr>
        <w:t>15</w:t>
      </w:r>
      <w:r w:rsidRPr="00175674">
        <w:rPr>
          <w:rFonts w:ascii="Times New Roman" w:eastAsia="Times New Roman" w:hAnsi="Times New Roman" w:cs="Times New Roman"/>
          <w:bCs/>
          <w:color w:val="000000" w:themeColor="text1"/>
        </w:rPr>
        <w:t xml:space="preserve">: </w:t>
      </w:r>
      <w:r w:rsidRPr="00175674">
        <w:rPr>
          <w:rFonts w:ascii="Times New Roman" w:eastAsia="Times New Roman" w:hAnsi="Times New Roman" w:cs="Times New Roman"/>
          <w:color w:val="000000" w:themeColor="text1"/>
          <w:shd w:val="clear" w:color="auto" w:fill="FFFFFF"/>
        </w:rPr>
        <w:t>356.</w:t>
      </w:r>
    </w:p>
    <w:p w14:paraId="4BADAD27" w14:textId="77777777" w:rsidR="00585D46" w:rsidRPr="00C118D2" w:rsidRDefault="00585D46" w:rsidP="00175674">
      <w:pPr>
        <w:rPr>
          <w:rFonts w:ascii="Times New Roman" w:hAnsi="Times New Roman" w:cs="Times New Roman"/>
          <w:color w:val="000000" w:themeColor="text1"/>
        </w:rPr>
      </w:pPr>
    </w:p>
    <w:p w14:paraId="7ABC89E1" w14:textId="78DF9689" w:rsidR="00585D46" w:rsidRPr="00C02A5F" w:rsidRDefault="00585D46" w:rsidP="00175674">
      <w:pPr>
        <w:rPr>
          <w:rFonts w:ascii="Times New Roman" w:hAnsi="Times New Roman" w:cs="Times New Roman"/>
          <w:i/>
          <w:color w:val="000000"/>
        </w:rPr>
      </w:pPr>
      <w:r w:rsidRPr="00C02A5F">
        <w:rPr>
          <w:rFonts w:ascii="Times New Roman" w:hAnsi="Times New Roman" w:cs="Times New Roman"/>
          <w:color w:val="000000" w:themeColor="text1"/>
        </w:rPr>
        <w:t xml:space="preserve">McInnes L, Healy J, Melville J. 2018. </w:t>
      </w:r>
      <w:r w:rsidR="00985563" w:rsidRPr="00C02A5F">
        <w:rPr>
          <w:rFonts w:ascii="Times New Roman" w:hAnsi="Times New Roman" w:cs="Times New Roman"/>
          <w:color w:val="000000" w:themeColor="text1"/>
        </w:rPr>
        <w:t>UMAP: Uniform manifold approximation and projection for dimension reduction.</w:t>
      </w:r>
      <w:r w:rsidR="001760B0" w:rsidRPr="00C02A5F">
        <w:rPr>
          <w:rFonts w:ascii="Times New Roman" w:eastAsia="Times New Roman" w:hAnsi="Times New Roman" w:cs="Times New Roman"/>
          <w:color w:val="000000" w:themeColor="text1"/>
          <w:shd w:val="clear" w:color="auto" w:fill="FFFFFF"/>
        </w:rPr>
        <w:t xml:space="preserve"> </w:t>
      </w:r>
      <w:proofErr w:type="spellStart"/>
      <w:r w:rsidR="00C02A5F" w:rsidRPr="00C02A5F">
        <w:rPr>
          <w:rFonts w:ascii="Times New Roman" w:hAnsi="Times New Roman" w:cs="Times New Roman"/>
          <w:i/>
          <w:color w:val="000000" w:themeColor="text1"/>
        </w:rPr>
        <w:t>Arxiv</w:t>
      </w:r>
      <w:proofErr w:type="spellEnd"/>
      <w:r w:rsidR="00C02A5F" w:rsidRPr="00C02A5F">
        <w:rPr>
          <w:rFonts w:ascii="Times New Roman" w:hAnsi="Times New Roman" w:cs="Times New Roman"/>
          <w:i/>
          <w:color w:val="000000" w:themeColor="text1"/>
        </w:rPr>
        <w:t>.</w:t>
      </w:r>
    </w:p>
    <w:p w14:paraId="2E02802A" w14:textId="77777777" w:rsidR="00585D46" w:rsidRPr="00C47D99" w:rsidRDefault="00585D46" w:rsidP="00175674">
      <w:pPr>
        <w:rPr>
          <w:rFonts w:ascii="Times New Roman" w:hAnsi="Times New Roman" w:cs="Times New Roman"/>
          <w:color w:val="000000"/>
        </w:rPr>
      </w:pPr>
    </w:p>
    <w:p w14:paraId="74D4F555" w14:textId="744EA8A7" w:rsidR="00965348" w:rsidRPr="00175674" w:rsidRDefault="00E7388E" w:rsidP="00175674">
      <w:pPr>
        <w:rPr>
          <w:rFonts w:ascii="Times New Roman" w:hAnsi="Times New Roman" w:cs="Times New Roman"/>
          <w:color w:val="000000" w:themeColor="text1"/>
        </w:rPr>
      </w:pPr>
      <w:proofErr w:type="spellStart"/>
      <w:r w:rsidRPr="00C24117">
        <w:rPr>
          <w:rFonts w:ascii="Times New Roman" w:hAnsi="Times New Roman" w:cs="Times New Roman"/>
          <w:color w:val="000000"/>
        </w:rPr>
        <w:t>Meindl</w:t>
      </w:r>
      <w:proofErr w:type="spellEnd"/>
      <w:r w:rsidRPr="00C24117">
        <w:rPr>
          <w:rFonts w:ascii="Times New Roman" w:hAnsi="Times New Roman" w:cs="Times New Roman"/>
          <w:color w:val="000000"/>
        </w:rPr>
        <w:t xml:space="preserve"> GA. 2009. Pollination biology of </w:t>
      </w:r>
      <w:r w:rsidRPr="00C24117">
        <w:rPr>
          <w:rFonts w:ascii="Times New Roman" w:hAnsi="Times New Roman" w:cs="Times New Roman"/>
          <w:i/>
          <w:color w:val="000000"/>
        </w:rPr>
        <w:t>Darlingtonia californica</w:t>
      </w:r>
      <w:r w:rsidRPr="00C24117">
        <w:rPr>
          <w:rFonts w:ascii="Times New Roman" w:hAnsi="Times New Roman" w:cs="Times New Roman"/>
          <w:color w:val="000000"/>
        </w:rPr>
        <w:t>, the California</w:t>
      </w:r>
      <w:r w:rsidR="00C24117" w:rsidRPr="00C24117">
        <w:rPr>
          <w:rFonts w:ascii="Times New Roman" w:hAnsi="Times New Roman" w:cs="Times New Roman"/>
          <w:color w:val="000000"/>
        </w:rPr>
        <w:t xml:space="preserve"> pitcher plant [Master’s thesis]</w:t>
      </w:r>
      <w:r w:rsidRPr="00C24117">
        <w:rPr>
          <w:rFonts w:ascii="Times New Roman" w:hAnsi="Times New Roman" w:cs="Times New Roman"/>
          <w:color w:val="000000"/>
        </w:rPr>
        <w:t xml:space="preserve">. </w:t>
      </w:r>
      <w:r w:rsidRPr="00C24117">
        <w:rPr>
          <w:rFonts w:ascii="Times New Roman" w:hAnsi="Times New Roman" w:cs="Times New Roman"/>
          <w:i/>
          <w:color w:val="000000" w:themeColor="text1"/>
        </w:rPr>
        <w:t>Humboldt Digital Scho</w:t>
      </w:r>
      <w:r w:rsidR="00553AE7">
        <w:rPr>
          <w:rFonts w:ascii="Times New Roman" w:hAnsi="Times New Roman" w:cs="Times New Roman"/>
          <w:i/>
          <w:color w:val="000000" w:themeColor="text1"/>
        </w:rPr>
        <w:t>lar</w:t>
      </w:r>
      <w:r w:rsidR="00C24117" w:rsidRPr="00C24117">
        <w:rPr>
          <w:rFonts w:ascii="Times New Roman" w:hAnsi="Times New Roman" w:cs="Times New Roman"/>
          <w:color w:val="000000" w:themeColor="text1"/>
        </w:rPr>
        <w:t>.</w:t>
      </w:r>
    </w:p>
    <w:p w14:paraId="0231588A" w14:textId="77777777" w:rsidR="00965348" w:rsidRPr="00965348" w:rsidRDefault="00965348" w:rsidP="00175674">
      <w:pPr>
        <w:rPr>
          <w:rFonts w:ascii="Times New Roman" w:eastAsia="Times New Roman" w:hAnsi="Times New Roman" w:cs="Times New Roman"/>
          <w:color w:val="000000" w:themeColor="text1"/>
          <w:shd w:val="clear" w:color="auto" w:fill="FFFFFF"/>
        </w:rPr>
      </w:pPr>
    </w:p>
    <w:p w14:paraId="35761C03" w14:textId="6FC1032C" w:rsidR="00965348" w:rsidRPr="00175674" w:rsidRDefault="00965348" w:rsidP="00175674">
      <w:pPr>
        <w:rPr>
          <w:rFonts w:ascii="Times New Roman" w:hAnsi="Times New Roman" w:cs="Times New Roman"/>
          <w:color w:val="000000" w:themeColor="text1"/>
        </w:rPr>
      </w:pPr>
      <w:proofErr w:type="spellStart"/>
      <w:r w:rsidRPr="00175674">
        <w:rPr>
          <w:rFonts w:ascii="Times New Roman" w:eastAsia="Times New Roman" w:hAnsi="Times New Roman" w:cs="Times New Roman"/>
          <w:color w:val="000000" w:themeColor="text1"/>
          <w:shd w:val="clear" w:color="auto" w:fill="FFFFFF"/>
        </w:rPr>
        <w:t>Meindl</w:t>
      </w:r>
      <w:proofErr w:type="spellEnd"/>
      <w:r w:rsidRPr="00175674">
        <w:rPr>
          <w:rFonts w:ascii="Times New Roman" w:eastAsia="Times New Roman" w:hAnsi="Times New Roman" w:cs="Times New Roman"/>
          <w:color w:val="000000" w:themeColor="text1"/>
          <w:shd w:val="clear" w:color="auto" w:fill="FFFFFF"/>
        </w:rPr>
        <w:t xml:space="preserve"> GA, </w:t>
      </w:r>
      <w:proofErr w:type="spellStart"/>
      <w:r w:rsidRPr="00175674">
        <w:rPr>
          <w:rFonts w:ascii="Times New Roman" w:eastAsia="Times New Roman" w:hAnsi="Times New Roman" w:cs="Times New Roman"/>
          <w:color w:val="000000" w:themeColor="text1"/>
          <w:shd w:val="clear" w:color="auto" w:fill="FFFFFF"/>
        </w:rPr>
        <w:t>Mesler</w:t>
      </w:r>
      <w:proofErr w:type="spellEnd"/>
      <w:r w:rsidRPr="00175674">
        <w:rPr>
          <w:rFonts w:ascii="Times New Roman" w:eastAsia="Times New Roman" w:hAnsi="Times New Roman" w:cs="Times New Roman"/>
          <w:color w:val="000000" w:themeColor="text1"/>
          <w:shd w:val="clear" w:color="auto" w:fill="FFFFFF"/>
        </w:rPr>
        <w:t xml:space="preserve"> MR. 2011. Pollination Biology of </w:t>
      </w:r>
      <w:r w:rsidRPr="00175674">
        <w:rPr>
          <w:rFonts w:ascii="Times New Roman" w:eastAsia="Times New Roman" w:hAnsi="Times New Roman" w:cs="Times New Roman"/>
          <w:i/>
          <w:iCs/>
          <w:color w:val="000000" w:themeColor="text1"/>
          <w:shd w:val="clear" w:color="auto" w:fill="FFFFFF"/>
        </w:rPr>
        <w:t>Darlingtonia californica</w:t>
      </w:r>
      <w:r w:rsidRPr="00175674">
        <w:rPr>
          <w:rFonts w:ascii="Times New Roman" w:eastAsia="Times New Roman" w:hAnsi="Times New Roman" w:cs="Times New Roman"/>
          <w:color w:val="000000" w:themeColor="text1"/>
          <w:shd w:val="clear" w:color="auto" w:fill="FFFFFF"/>
        </w:rPr>
        <w:t xml:space="preserve"> (Sarraceniaceae), the California Pitcher Plant. </w:t>
      </w:r>
      <w:proofErr w:type="spellStart"/>
      <w:r w:rsidRPr="00175674">
        <w:rPr>
          <w:rFonts w:ascii="Times New Roman" w:eastAsia="Times New Roman" w:hAnsi="Times New Roman" w:cs="Times New Roman"/>
          <w:i/>
          <w:color w:val="000000" w:themeColor="text1"/>
          <w:shd w:val="clear" w:color="auto" w:fill="FFFFFF"/>
        </w:rPr>
        <w:t>Madroño</w:t>
      </w:r>
      <w:proofErr w:type="spellEnd"/>
      <w:r w:rsidRPr="00175674">
        <w:rPr>
          <w:rFonts w:ascii="Times New Roman" w:eastAsia="Times New Roman" w:hAnsi="Times New Roman" w:cs="Times New Roman"/>
          <w:i/>
          <w:color w:val="000000" w:themeColor="text1"/>
          <w:shd w:val="clear" w:color="auto" w:fill="FFFFFF"/>
        </w:rPr>
        <w:t xml:space="preserve"> 58</w:t>
      </w:r>
      <w:r w:rsidRPr="00175674">
        <w:rPr>
          <w:rFonts w:ascii="Times New Roman" w:eastAsia="Times New Roman" w:hAnsi="Times New Roman" w:cs="Times New Roman"/>
          <w:color w:val="000000" w:themeColor="text1"/>
          <w:shd w:val="clear" w:color="auto" w:fill="FFFFFF"/>
        </w:rPr>
        <w:t>(1): 22-31.</w:t>
      </w:r>
    </w:p>
    <w:p w14:paraId="3661105E" w14:textId="77777777" w:rsidR="00E7388E" w:rsidRPr="00965348" w:rsidRDefault="00E7388E" w:rsidP="00175674">
      <w:pPr>
        <w:rPr>
          <w:rFonts w:ascii="Times New Roman" w:hAnsi="Times New Roman" w:cs="Times New Roman"/>
          <w:color w:val="000000" w:themeColor="text1"/>
        </w:rPr>
      </w:pPr>
    </w:p>
    <w:p w14:paraId="44BDC2C3" w14:textId="77777777" w:rsidR="00E7388E" w:rsidRPr="00175674" w:rsidRDefault="00E7388E" w:rsidP="00175674">
      <w:pPr>
        <w:rPr>
          <w:rFonts w:ascii="Times New Roman" w:hAnsi="Times New Roman" w:cs="Times New Roman"/>
          <w:color w:val="000000" w:themeColor="text1"/>
        </w:rPr>
      </w:pPr>
      <w:proofErr w:type="spellStart"/>
      <w:r w:rsidRPr="00175674">
        <w:rPr>
          <w:rFonts w:ascii="Times New Roman" w:hAnsi="Times New Roman" w:cs="Times New Roman"/>
          <w:color w:val="000000" w:themeColor="text1"/>
        </w:rPr>
        <w:t>Meixner</w:t>
      </w:r>
      <w:proofErr w:type="spellEnd"/>
      <w:r w:rsidRPr="00175674">
        <w:rPr>
          <w:rFonts w:ascii="Times New Roman" w:hAnsi="Times New Roman" w:cs="Times New Roman"/>
          <w:color w:val="000000" w:themeColor="text1"/>
        </w:rPr>
        <w:t xml:space="preserve"> T, Manning AH, </w:t>
      </w:r>
      <w:proofErr w:type="spellStart"/>
      <w:r w:rsidRPr="00175674">
        <w:rPr>
          <w:rFonts w:ascii="Times New Roman" w:hAnsi="Times New Roman" w:cs="Times New Roman"/>
          <w:color w:val="000000" w:themeColor="text1"/>
        </w:rPr>
        <w:t>Stonestrom</w:t>
      </w:r>
      <w:proofErr w:type="spellEnd"/>
      <w:r w:rsidRPr="00175674">
        <w:rPr>
          <w:rFonts w:ascii="Times New Roman" w:hAnsi="Times New Roman" w:cs="Times New Roman"/>
          <w:color w:val="000000" w:themeColor="text1"/>
        </w:rPr>
        <w:t xml:space="preserve"> DA, Allen DM, </w:t>
      </w:r>
      <w:proofErr w:type="spellStart"/>
      <w:r w:rsidRPr="00175674">
        <w:rPr>
          <w:rFonts w:ascii="Times New Roman" w:hAnsi="Times New Roman" w:cs="Times New Roman"/>
          <w:color w:val="000000" w:themeColor="text1"/>
        </w:rPr>
        <w:t>Ajami</w:t>
      </w:r>
      <w:proofErr w:type="spellEnd"/>
      <w:r w:rsidRPr="00175674">
        <w:rPr>
          <w:rFonts w:ascii="Times New Roman" w:hAnsi="Times New Roman" w:cs="Times New Roman"/>
          <w:color w:val="000000" w:themeColor="text1"/>
        </w:rPr>
        <w:t xml:space="preserve"> H, </w:t>
      </w:r>
      <w:proofErr w:type="spellStart"/>
      <w:r w:rsidRPr="00175674">
        <w:rPr>
          <w:rFonts w:ascii="Times New Roman" w:hAnsi="Times New Roman" w:cs="Times New Roman"/>
          <w:color w:val="000000" w:themeColor="text1"/>
        </w:rPr>
        <w:t>Blasch</w:t>
      </w:r>
      <w:proofErr w:type="spellEnd"/>
      <w:r w:rsidRPr="00175674">
        <w:rPr>
          <w:rFonts w:ascii="Times New Roman" w:hAnsi="Times New Roman" w:cs="Times New Roman"/>
          <w:color w:val="000000" w:themeColor="text1"/>
        </w:rPr>
        <w:t xml:space="preserve"> KW, Brookfield AE, Castro CL, Clark JF, </w:t>
      </w:r>
      <w:proofErr w:type="spellStart"/>
      <w:r w:rsidRPr="00175674">
        <w:rPr>
          <w:rFonts w:ascii="Times New Roman" w:hAnsi="Times New Roman" w:cs="Times New Roman"/>
          <w:color w:val="000000" w:themeColor="text1"/>
        </w:rPr>
        <w:t>Gochis</w:t>
      </w:r>
      <w:proofErr w:type="spellEnd"/>
      <w:r w:rsidRPr="00175674">
        <w:rPr>
          <w:rFonts w:ascii="Times New Roman" w:hAnsi="Times New Roman" w:cs="Times New Roman"/>
          <w:color w:val="000000" w:themeColor="text1"/>
        </w:rPr>
        <w:t xml:space="preserve"> DJ, Flint AL, Neff KL, </w:t>
      </w:r>
      <w:proofErr w:type="spellStart"/>
      <w:r w:rsidRPr="00175674">
        <w:rPr>
          <w:rFonts w:ascii="Times New Roman" w:hAnsi="Times New Roman" w:cs="Times New Roman"/>
          <w:color w:val="000000" w:themeColor="text1"/>
        </w:rPr>
        <w:t>Niraula</w:t>
      </w:r>
      <w:proofErr w:type="spellEnd"/>
      <w:r w:rsidRPr="00175674">
        <w:rPr>
          <w:rFonts w:ascii="Times New Roman" w:hAnsi="Times New Roman" w:cs="Times New Roman"/>
          <w:color w:val="000000" w:themeColor="text1"/>
        </w:rPr>
        <w:t xml:space="preserve"> R, </w:t>
      </w:r>
      <w:proofErr w:type="spellStart"/>
      <w:r w:rsidRPr="00175674">
        <w:rPr>
          <w:rFonts w:ascii="Times New Roman" w:hAnsi="Times New Roman" w:cs="Times New Roman"/>
          <w:color w:val="000000" w:themeColor="text1"/>
        </w:rPr>
        <w:t>Rodell</w:t>
      </w:r>
      <w:proofErr w:type="spellEnd"/>
      <w:r w:rsidRPr="00175674">
        <w:rPr>
          <w:rFonts w:ascii="Times New Roman" w:hAnsi="Times New Roman" w:cs="Times New Roman"/>
          <w:color w:val="000000" w:themeColor="text1"/>
        </w:rPr>
        <w:t xml:space="preserve"> M, Scanlon BR, Singha K, Walvoord MA. 2015. Implications of projected climate change for groundwater recharge in the western United States. </w:t>
      </w:r>
      <w:r w:rsidRPr="00175674">
        <w:rPr>
          <w:rFonts w:ascii="Times New Roman" w:hAnsi="Times New Roman" w:cs="Times New Roman"/>
          <w:i/>
          <w:color w:val="000000" w:themeColor="text1"/>
        </w:rPr>
        <w:t>Journal of Hydrology 534</w:t>
      </w:r>
      <w:r w:rsidRPr="00175674">
        <w:rPr>
          <w:rFonts w:ascii="Times New Roman" w:hAnsi="Times New Roman" w:cs="Times New Roman"/>
          <w:color w:val="000000" w:themeColor="text1"/>
        </w:rPr>
        <w:t>: 124-138.</w:t>
      </w:r>
    </w:p>
    <w:p w14:paraId="3EE579CC" w14:textId="77777777" w:rsidR="00E7388E" w:rsidRPr="003B526E" w:rsidRDefault="00E7388E" w:rsidP="00175674">
      <w:pPr>
        <w:rPr>
          <w:rFonts w:ascii="Times New Roman" w:hAnsi="Times New Roman" w:cs="Times New Roman"/>
          <w:color w:val="000000" w:themeColor="text1"/>
        </w:rPr>
      </w:pPr>
    </w:p>
    <w:p w14:paraId="2952268B" w14:textId="1BB69F96" w:rsidR="005C187A" w:rsidRPr="00175674" w:rsidRDefault="005C187A" w:rsidP="00175674">
      <w:pPr>
        <w:rPr>
          <w:rFonts w:ascii="Times New Roman" w:hAnsi="Times New Roman" w:cs="Times New Roman"/>
          <w:color w:val="000000" w:themeColor="text1"/>
        </w:rPr>
      </w:pPr>
      <w:proofErr w:type="spellStart"/>
      <w:r w:rsidRPr="00175674">
        <w:rPr>
          <w:rFonts w:ascii="Times New Roman" w:hAnsi="Times New Roman" w:cs="Times New Roman"/>
          <w:color w:val="000000" w:themeColor="text1"/>
        </w:rPr>
        <w:t>Nei</w:t>
      </w:r>
      <w:proofErr w:type="spellEnd"/>
      <w:r w:rsidR="00E7388E" w:rsidRPr="00175674">
        <w:rPr>
          <w:rFonts w:ascii="Times New Roman" w:hAnsi="Times New Roman" w:cs="Times New Roman"/>
          <w:color w:val="000000" w:themeColor="text1"/>
        </w:rPr>
        <w:t xml:space="preserve"> M. 1977. F-statistics and analysis of gene diversity in subdivided populations. </w:t>
      </w:r>
      <w:r w:rsidR="00E7388E" w:rsidRPr="00175674">
        <w:rPr>
          <w:rFonts w:ascii="Times New Roman" w:hAnsi="Times New Roman" w:cs="Times New Roman"/>
          <w:i/>
          <w:color w:val="000000" w:themeColor="text1"/>
        </w:rPr>
        <w:t>Annals of Human Genetics, London 41</w:t>
      </w:r>
      <w:r w:rsidR="00E7388E" w:rsidRPr="00175674">
        <w:rPr>
          <w:rFonts w:ascii="Times New Roman" w:hAnsi="Times New Roman" w:cs="Times New Roman"/>
          <w:color w:val="000000" w:themeColor="text1"/>
        </w:rPr>
        <w:t>: 225-233.</w:t>
      </w:r>
    </w:p>
    <w:p w14:paraId="00226E18" w14:textId="77777777" w:rsidR="00BF6165" w:rsidRPr="00BF6165" w:rsidRDefault="00BF6165" w:rsidP="00175674">
      <w:pPr>
        <w:rPr>
          <w:rFonts w:ascii="Times New Roman" w:hAnsi="Times New Roman" w:cs="Times New Roman"/>
          <w:color w:val="000000" w:themeColor="text1"/>
        </w:rPr>
      </w:pPr>
    </w:p>
    <w:p w14:paraId="3D97B5B3" w14:textId="6B6F087E" w:rsidR="00BF6165" w:rsidRPr="00175674" w:rsidRDefault="00BF6165" w:rsidP="00175674">
      <w:pPr>
        <w:rPr>
          <w:rFonts w:ascii="Times New Roman" w:hAnsi="Times New Roman" w:cs="Times New Roman"/>
          <w:color w:val="000000" w:themeColor="text1"/>
        </w:rPr>
      </w:pPr>
      <w:proofErr w:type="spellStart"/>
      <w:r w:rsidRPr="00175674">
        <w:rPr>
          <w:rFonts w:ascii="Times New Roman" w:hAnsi="Times New Roman" w:cs="Times New Roman"/>
          <w:color w:val="000000" w:themeColor="text1"/>
        </w:rPr>
        <w:t>Neyland</w:t>
      </w:r>
      <w:proofErr w:type="spellEnd"/>
      <w:r w:rsidRPr="00175674">
        <w:rPr>
          <w:rFonts w:ascii="Times New Roman" w:hAnsi="Times New Roman" w:cs="Times New Roman"/>
          <w:color w:val="000000" w:themeColor="text1"/>
        </w:rPr>
        <w:t xml:space="preserve"> R, Merchant M. 2006. Systematic relationships of Sarraceniaceae inferred from nuclear ribosomal DNA sequences. </w:t>
      </w:r>
      <w:proofErr w:type="spellStart"/>
      <w:r w:rsidRPr="00175674">
        <w:rPr>
          <w:rFonts w:ascii="Times New Roman" w:hAnsi="Times New Roman" w:cs="Times New Roman"/>
          <w:i/>
          <w:color w:val="000000" w:themeColor="text1"/>
        </w:rPr>
        <w:t>Madroño</w:t>
      </w:r>
      <w:proofErr w:type="spellEnd"/>
      <w:r w:rsidRPr="00175674">
        <w:rPr>
          <w:rFonts w:ascii="Times New Roman" w:hAnsi="Times New Roman" w:cs="Times New Roman"/>
          <w:i/>
          <w:color w:val="000000" w:themeColor="text1"/>
        </w:rPr>
        <w:t xml:space="preserve"> 53</w:t>
      </w:r>
      <w:r w:rsidRPr="00175674">
        <w:rPr>
          <w:rFonts w:ascii="Times New Roman" w:hAnsi="Times New Roman" w:cs="Times New Roman"/>
          <w:color w:val="000000" w:themeColor="text1"/>
        </w:rPr>
        <w:t>: 223-232.</w:t>
      </w:r>
    </w:p>
    <w:p w14:paraId="6811A949" w14:textId="77777777" w:rsidR="003B526E" w:rsidRPr="003B526E" w:rsidRDefault="003B526E" w:rsidP="00175674">
      <w:pPr>
        <w:rPr>
          <w:rFonts w:ascii="Times New Roman" w:hAnsi="Times New Roman" w:cs="Times New Roman"/>
          <w:color w:val="000000" w:themeColor="text1"/>
        </w:rPr>
      </w:pPr>
    </w:p>
    <w:p w14:paraId="746F2CAC" w14:textId="07B6B590" w:rsidR="003B526E" w:rsidRPr="00175674" w:rsidRDefault="003B526E" w:rsidP="00175674">
      <w:pPr>
        <w:rPr>
          <w:rFonts w:ascii="Times New Roman" w:hAnsi="Times New Roman" w:cs="Times New Roman"/>
          <w:color w:val="000000" w:themeColor="text1"/>
        </w:rPr>
      </w:pPr>
      <w:r w:rsidRPr="00175674">
        <w:rPr>
          <w:rFonts w:ascii="Times New Roman" w:hAnsi="Times New Roman" w:cs="Times New Roman"/>
          <w:color w:val="000000" w:themeColor="text1"/>
        </w:rPr>
        <w:t xml:space="preserve">Porras-Hurtado L, Ruiz Y, Santos C, Phillips C, </w:t>
      </w:r>
      <w:proofErr w:type="spellStart"/>
      <w:r w:rsidRPr="00175674">
        <w:rPr>
          <w:rFonts w:ascii="Times New Roman" w:hAnsi="Times New Roman" w:cs="Times New Roman"/>
          <w:color w:val="000000" w:themeColor="text1"/>
        </w:rPr>
        <w:t>Carracedo</w:t>
      </w:r>
      <w:proofErr w:type="spellEnd"/>
      <w:r w:rsidRPr="00175674">
        <w:rPr>
          <w:rFonts w:ascii="Times New Roman" w:hAnsi="Times New Roman" w:cs="Times New Roman"/>
          <w:color w:val="000000" w:themeColor="text1"/>
        </w:rPr>
        <w:t xml:space="preserve"> Á, </w:t>
      </w:r>
      <w:proofErr w:type="spellStart"/>
      <w:r w:rsidRPr="00175674">
        <w:rPr>
          <w:rFonts w:ascii="Times New Roman" w:hAnsi="Times New Roman" w:cs="Times New Roman"/>
          <w:color w:val="000000" w:themeColor="text1"/>
        </w:rPr>
        <w:t>Lareu</w:t>
      </w:r>
      <w:proofErr w:type="spellEnd"/>
      <w:r w:rsidRPr="00175674">
        <w:rPr>
          <w:rFonts w:ascii="Times New Roman" w:hAnsi="Times New Roman" w:cs="Times New Roman"/>
          <w:color w:val="000000" w:themeColor="text1"/>
        </w:rPr>
        <w:t xml:space="preserve"> M. 2013. An overview of STRUCTURE: applications, parameter settings, and supporting software. </w:t>
      </w:r>
      <w:r w:rsidRPr="00175674">
        <w:rPr>
          <w:rFonts w:ascii="Times New Roman" w:hAnsi="Times New Roman" w:cs="Times New Roman"/>
          <w:i/>
          <w:color w:val="000000" w:themeColor="text1"/>
        </w:rPr>
        <w:t xml:space="preserve">Frontiers in Genetics </w:t>
      </w:r>
      <w:r w:rsidRPr="00356801">
        <w:rPr>
          <w:rFonts w:ascii="Times New Roman" w:hAnsi="Times New Roman" w:cs="Times New Roman"/>
          <w:i/>
          <w:color w:val="000000" w:themeColor="text1"/>
        </w:rPr>
        <w:t>4</w:t>
      </w:r>
      <w:r w:rsidR="009C73B0" w:rsidRPr="00175674">
        <w:rPr>
          <w:rFonts w:ascii="Times New Roman" w:hAnsi="Times New Roman" w:cs="Times New Roman"/>
          <w:color w:val="000000" w:themeColor="text1"/>
        </w:rPr>
        <w:t>(98).</w:t>
      </w:r>
    </w:p>
    <w:p w14:paraId="65A9B894" w14:textId="77777777" w:rsidR="005C187A" w:rsidRPr="003B526E" w:rsidRDefault="005C187A" w:rsidP="00175674">
      <w:pPr>
        <w:rPr>
          <w:rFonts w:ascii="Times New Roman" w:eastAsia="Times New Roman" w:hAnsi="Times New Roman" w:cs="Times New Roman"/>
          <w:color w:val="000000" w:themeColor="text1"/>
          <w:shd w:val="clear" w:color="auto" w:fill="FFFFFF"/>
        </w:rPr>
      </w:pPr>
    </w:p>
    <w:p w14:paraId="2AD723EB" w14:textId="17DB5EC4" w:rsidR="005C187A" w:rsidRPr="00175674" w:rsidRDefault="005C187A" w:rsidP="00175674">
      <w:pPr>
        <w:rPr>
          <w:rFonts w:ascii="Times New Roman" w:hAnsi="Times New Roman" w:cs="Times New Roman"/>
          <w:color w:val="000000" w:themeColor="text1"/>
        </w:rPr>
      </w:pPr>
      <w:r w:rsidRPr="00175674">
        <w:rPr>
          <w:rFonts w:ascii="Times New Roman" w:eastAsia="Times New Roman" w:hAnsi="Times New Roman" w:cs="Times New Roman"/>
          <w:color w:val="000000" w:themeColor="text1"/>
          <w:shd w:val="clear" w:color="auto" w:fill="FFFFFF"/>
        </w:rPr>
        <w:t>Pritchard JK, Stephens M, Rosenberg NA, Donnelly P</w:t>
      </w:r>
      <w:r w:rsidR="003B526E" w:rsidRPr="00175674">
        <w:rPr>
          <w:rFonts w:ascii="Times New Roman" w:eastAsia="Times New Roman" w:hAnsi="Times New Roman" w:cs="Times New Roman"/>
          <w:color w:val="000000" w:themeColor="text1"/>
          <w:shd w:val="clear" w:color="auto" w:fill="FFFFFF"/>
        </w:rPr>
        <w:t>. 2000</w:t>
      </w:r>
      <w:r w:rsidRPr="00175674">
        <w:rPr>
          <w:rFonts w:ascii="Times New Roman" w:eastAsia="Times New Roman" w:hAnsi="Times New Roman" w:cs="Times New Roman"/>
          <w:color w:val="000000" w:themeColor="text1"/>
          <w:shd w:val="clear" w:color="auto" w:fill="FFFFFF"/>
        </w:rPr>
        <w:t>. Association mapping in structured populations. </w:t>
      </w:r>
      <w:r w:rsidR="00A44BCB">
        <w:rPr>
          <w:rFonts w:ascii="Times New Roman" w:eastAsia="Times New Roman" w:hAnsi="Times New Roman" w:cs="Times New Roman"/>
          <w:i/>
          <w:iCs/>
          <w:color w:val="000000" w:themeColor="text1"/>
        </w:rPr>
        <w:t>American Journal of Human G</w:t>
      </w:r>
      <w:r w:rsidRPr="00175674">
        <w:rPr>
          <w:rFonts w:ascii="Times New Roman" w:eastAsia="Times New Roman" w:hAnsi="Times New Roman" w:cs="Times New Roman"/>
          <w:i/>
          <w:iCs/>
          <w:color w:val="000000" w:themeColor="text1"/>
        </w:rPr>
        <w:t>enetics</w:t>
      </w:r>
      <w:r w:rsidRPr="00175674">
        <w:rPr>
          <w:rFonts w:ascii="Times New Roman" w:eastAsia="Times New Roman" w:hAnsi="Times New Roman" w:cs="Times New Roman"/>
          <w:color w:val="000000" w:themeColor="text1"/>
          <w:shd w:val="clear" w:color="auto" w:fill="FFFFFF"/>
        </w:rPr>
        <w:t>, </w:t>
      </w:r>
      <w:r w:rsidRPr="00175674">
        <w:rPr>
          <w:rFonts w:ascii="Times New Roman" w:eastAsia="Times New Roman" w:hAnsi="Times New Roman" w:cs="Times New Roman"/>
          <w:i/>
          <w:iCs/>
          <w:color w:val="000000" w:themeColor="text1"/>
        </w:rPr>
        <w:t>67</w:t>
      </w:r>
      <w:r w:rsidRPr="00175674">
        <w:rPr>
          <w:rFonts w:ascii="Times New Roman" w:eastAsia="Times New Roman" w:hAnsi="Times New Roman" w:cs="Times New Roman"/>
          <w:color w:val="000000" w:themeColor="text1"/>
          <w:shd w:val="clear" w:color="auto" w:fill="FFFFFF"/>
        </w:rPr>
        <w:t xml:space="preserve">(1), 170–181. </w:t>
      </w:r>
    </w:p>
    <w:p w14:paraId="7F6E3B0A" w14:textId="77777777" w:rsidR="00E7388E" w:rsidRPr="003B526E" w:rsidRDefault="00E7388E" w:rsidP="00175674">
      <w:pPr>
        <w:rPr>
          <w:rFonts w:ascii="Times New Roman" w:eastAsia="Times New Roman" w:hAnsi="Times New Roman" w:cs="Times New Roman"/>
          <w:color w:val="000000" w:themeColor="text1"/>
        </w:rPr>
      </w:pPr>
    </w:p>
    <w:p w14:paraId="42DBF7E7" w14:textId="6B6FA750" w:rsidR="00E7388E" w:rsidRPr="00175674" w:rsidRDefault="00E7388E" w:rsidP="00175674">
      <w:pPr>
        <w:rPr>
          <w:rFonts w:ascii="Times New Roman" w:hAnsi="Times New Roman" w:cs="Times New Roman"/>
          <w:color w:val="000000" w:themeColor="text1"/>
        </w:rPr>
      </w:pPr>
      <w:r w:rsidRPr="00175674">
        <w:rPr>
          <w:rFonts w:ascii="Times New Roman" w:hAnsi="Times New Roman" w:cs="Times New Roman"/>
          <w:color w:val="000000" w:themeColor="text1"/>
        </w:rPr>
        <w:t>Reed DH</w:t>
      </w:r>
      <w:r w:rsidR="00BF6165" w:rsidRPr="00175674">
        <w:rPr>
          <w:rFonts w:ascii="Times New Roman" w:hAnsi="Times New Roman" w:cs="Times New Roman"/>
          <w:color w:val="000000" w:themeColor="text1"/>
        </w:rPr>
        <w:t>,</w:t>
      </w:r>
      <w:r w:rsidRPr="00175674">
        <w:rPr>
          <w:rFonts w:ascii="Times New Roman" w:hAnsi="Times New Roman" w:cs="Times New Roman"/>
          <w:color w:val="000000" w:themeColor="text1"/>
        </w:rPr>
        <w:t xml:space="preserve"> Frankham R. 2003. Correlation between fitness and genetic diversity. </w:t>
      </w:r>
      <w:r w:rsidRPr="00175674">
        <w:rPr>
          <w:rFonts w:ascii="Times New Roman" w:hAnsi="Times New Roman" w:cs="Times New Roman"/>
          <w:i/>
          <w:iCs/>
          <w:color w:val="000000" w:themeColor="text1"/>
        </w:rPr>
        <w:t>Conservation Biology 17</w:t>
      </w:r>
      <w:r w:rsidRPr="00175674">
        <w:rPr>
          <w:rFonts w:ascii="Times New Roman" w:hAnsi="Times New Roman" w:cs="Times New Roman"/>
          <w:color w:val="000000" w:themeColor="text1"/>
        </w:rPr>
        <w:t>(1): 230-237.</w:t>
      </w:r>
    </w:p>
    <w:p w14:paraId="06E2B97A" w14:textId="77777777" w:rsidR="00FC0527" w:rsidRPr="00FC0527" w:rsidRDefault="00FC0527" w:rsidP="00175674">
      <w:pPr>
        <w:rPr>
          <w:rFonts w:ascii="Times New Roman" w:hAnsi="Times New Roman" w:cs="Times New Roman"/>
          <w:color w:val="000000" w:themeColor="text1"/>
        </w:rPr>
      </w:pPr>
    </w:p>
    <w:p w14:paraId="29C1B252" w14:textId="0D1C9617" w:rsidR="00FC0527" w:rsidRPr="00175674" w:rsidRDefault="00FC0527" w:rsidP="00175674">
      <w:pPr>
        <w:rPr>
          <w:rFonts w:ascii="Times New Roman" w:hAnsi="Times New Roman" w:cs="Times New Roman"/>
          <w:color w:val="000000" w:themeColor="text1"/>
        </w:rPr>
      </w:pPr>
      <w:r w:rsidRPr="00175674">
        <w:rPr>
          <w:rFonts w:ascii="Times New Roman" w:hAnsi="Times New Roman" w:cs="Times New Roman"/>
          <w:color w:val="000000" w:themeColor="text1"/>
        </w:rPr>
        <w:t xml:space="preserve">Renner SS. 1989. Floral biological observations on </w:t>
      </w:r>
      <w:proofErr w:type="spellStart"/>
      <w:r w:rsidRPr="00175674">
        <w:rPr>
          <w:rFonts w:ascii="Times New Roman" w:hAnsi="Times New Roman" w:cs="Times New Roman"/>
          <w:i/>
          <w:color w:val="000000" w:themeColor="text1"/>
        </w:rPr>
        <w:t>Helimaphora</w:t>
      </w:r>
      <w:proofErr w:type="spellEnd"/>
      <w:r w:rsidRPr="00175674">
        <w:rPr>
          <w:rFonts w:ascii="Times New Roman" w:hAnsi="Times New Roman" w:cs="Times New Roman"/>
          <w:i/>
          <w:color w:val="000000" w:themeColor="text1"/>
        </w:rPr>
        <w:t xml:space="preserve"> </w:t>
      </w:r>
      <w:proofErr w:type="spellStart"/>
      <w:r w:rsidRPr="00175674">
        <w:rPr>
          <w:rFonts w:ascii="Times New Roman" w:hAnsi="Times New Roman" w:cs="Times New Roman"/>
          <w:i/>
          <w:color w:val="000000" w:themeColor="text1"/>
        </w:rPr>
        <w:t>tatei</w:t>
      </w:r>
      <w:proofErr w:type="spellEnd"/>
      <w:r w:rsidRPr="00175674">
        <w:rPr>
          <w:rFonts w:ascii="Times New Roman" w:hAnsi="Times New Roman" w:cs="Times New Roman"/>
          <w:i/>
          <w:color w:val="000000" w:themeColor="text1"/>
        </w:rPr>
        <w:t xml:space="preserve"> </w:t>
      </w:r>
      <w:r w:rsidRPr="00175674">
        <w:rPr>
          <w:rFonts w:ascii="Times New Roman" w:hAnsi="Times New Roman" w:cs="Times New Roman"/>
          <w:color w:val="000000" w:themeColor="text1"/>
        </w:rPr>
        <w:t xml:space="preserve">(Sarraceniaceae) and other plants from Cerro de la </w:t>
      </w:r>
      <w:proofErr w:type="spellStart"/>
      <w:r w:rsidRPr="00175674">
        <w:rPr>
          <w:rFonts w:ascii="Times New Roman" w:hAnsi="Times New Roman" w:cs="Times New Roman"/>
          <w:color w:val="000000" w:themeColor="text1"/>
        </w:rPr>
        <w:t>Neblina</w:t>
      </w:r>
      <w:proofErr w:type="spellEnd"/>
      <w:r w:rsidRPr="00175674">
        <w:rPr>
          <w:rFonts w:ascii="Times New Roman" w:hAnsi="Times New Roman" w:cs="Times New Roman"/>
          <w:color w:val="000000" w:themeColor="text1"/>
        </w:rPr>
        <w:t xml:space="preserve"> in Venezuela. </w:t>
      </w:r>
      <w:r w:rsidRPr="00175674">
        <w:rPr>
          <w:rFonts w:ascii="Times New Roman" w:hAnsi="Times New Roman" w:cs="Times New Roman"/>
          <w:i/>
          <w:color w:val="000000" w:themeColor="text1"/>
        </w:rPr>
        <w:t>Plant Syst</w:t>
      </w:r>
      <w:r w:rsidR="00A44BCB">
        <w:rPr>
          <w:rFonts w:ascii="Times New Roman" w:hAnsi="Times New Roman" w:cs="Times New Roman"/>
          <w:i/>
          <w:color w:val="000000" w:themeColor="text1"/>
        </w:rPr>
        <w:t>ematics</w:t>
      </w:r>
      <w:r w:rsidRPr="00175674">
        <w:rPr>
          <w:rFonts w:ascii="Times New Roman" w:hAnsi="Times New Roman" w:cs="Times New Roman"/>
          <w:i/>
          <w:color w:val="000000" w:themeColor="text1"/>
        </w:rPr>
        <w:t xml:space="preserve"> Evol</w:t>
      </w:r>
      <w:r w:rsidR="00A44BCB">
        <w:rPr>
          <w:rFonts w:ascii="Times New Roman" w:hAnsi="Times New Roman" w:cs="Times New Roman"/>
          <w:i/>
          <w:color w:val="000000" w:themeColor="text1"/>
        </w:rPr>
        <w:t>ution</w:t>
      </w:r>
      <w:r w:rsidRPr="00175674">
        <w:rPr>
          <w:rFonts w:ascii="Times New Roman" w:hAnsi="Times New Roman" w:cs="Times New Roman"/>
          <w:i/>
          <w:color w:val="000000" w:themeColor="text1"/>
        </w:rPr>
        <w:t xml:space="preserve"> 163</w:t>
      </w:r>
      <w:r w:rsidRPr="00175674">
        <w:rPr>
          <w:rFonts w:ascii="Times New Roman" w:hAnsi="Times New Roman" w:cs="Times New Roman"/>
          <w:color w:val="000000" w:themeColor="text1"/>
        </w:rPr>
        <w:t>: 21-29.</w:t>
      </w:r>
    </w:p>
    <w:p w14:paraId="0BC229C5" w14:textId="77777777" w:rsidR="00E7388E" w:rsidRPr="003B526E" w:rsidRDefault="00E7388E" w:rsidP="00175674">
      <w:pPr>
        <w:rPr>
          <w:rFonts w:ascii="Times New Roman" w:eastAsia="Times New Roman" w:hAnsi="Times New Roman" w:cs="Times New Roman"/>
          <w:color w:val="000000" w:themeColor="text1"/>
        </w:rPr>
      </w:pPr>
    </w:p>
    <w:p w14:paraId="32C91DAB" w14:textId="4D9B7799" w:rsidR="00E7388E" w:rsidRPr="00175674" w:rsidRDefault="00E7388E" w:rsidP="00175674">
      <w:pPr>
        <w:rPr>
          <w:rFonts w:ascii="Times New Roman" w:hAnsi="Times New Roman" w:cs="Times New Roman"/>
          <w:color w:val="000000" w:themeColor="text1"/>
        </w:rPr>
      </w:pPr>
      <w:r w:rsidRPr="00175674">
        <w:rPr>
          <w:rFonts w:ascii="Times New Roman" w:hAnsi="Times New Roman" w:cs="Times New Roman"/>
          <w:color w:val="000000" w:themeColor="text1"/>
        </w:rPr>
        <w:t xml:space="preserve">Rice BA. 1997. An anthocyanin-free variant of </w:t>
      </w:r>
      <w:r w:rsidRPr="00175674">
        <w:rPr>
          <w:rFonts w:ascii="Times New Roman" w:hAnsi="Times New Roman" w:cs="Times New Roman"/>
          <w:i/>
          <w:iCs/>
          <w:color w:val="000000" w:themeColor="text1"/>
        </w:rPr>
        <w:t>Darlingtonia californica</w:t>
      </w:r>
      <w:r w:rsidRPr="00175674">
        <w:rPr>
          <w:rFonts w:ascii="Times New Roman" w:hAnsi="Times New Roman" w:cs="Times New Roman"/>
          <w:color w:val="000000" w:themeColor="text1"/>
        </w:rPr>
        <w:t xml:space="preserve">: Newly discovered and already </w:t>
      </w:r>
      <w:r w:rsidR="00496059" w:rsidRPr="00175674">
        <w:rPr>
          <w:rFonts w:ascii="Times New Roman" w:hAnsi="Times New Roman" w:cs="Times New Roman"/>
          <w:color w:val="000000" w:themeColor="text1"/>
        </w:rPr>
        <w:t>imperiled</w:t>
      </w:r>
      <w:r w:rsidRPr="00175674">
        <w:rPr>
          <w:rFonts w:ascii="Times New Roman" w:hAnsi="Times New Roman" w:cs="Times New Roman"/>
          <w:color w:val="000000" w:themeColor="text1"/>
        </w:rPr>
        <w:t xml:space="preserve">. </w:t>
      </w:r>
      <w:r w:rsidRPr="00175674">
        <w:rPr>
          <w:rFonts w:ascii="Times New Roman" w:hAnsi="Times New Roman" w:cs="Times New Roman"/>
          <w:i/>
          <w:iCs/>
          <w:color w:val="000000" w:themeColor="text1"/>
        </w:rPr>
        <w:t>Carnivorous Plant Newsletter</w:t>
      </w:r>
      <w:r w:rsidRPr="00175674">
        <w:rPr>
          <w:rFonts w:ascii="Times New Roman" w:hAnsi="Times New Roman" w:cs="Times New Roman"/>
          <w:color w:val="000000" w:themeColor="text1"/>
        </w:rPr>
        <w:t xml:space="preserve"> </w:t>
      </w:r>
      <w:r w:rsidRPr="00175674">
        <w:rPr>
          <w:rFonts w:ascii="Times New Roman" w:hAnsi="Times New Roman" w:cs="Times New Roman"/>
          <w:i/>
          <w:iCs/>
          <w:color w:val="000000" w:themeColor="text1"/>
        </w:rPr>
        <w:t>26</w:t>
      </w:r>
      <w:r w:rsidRPr="00175674">
        <w:rPr>
          <w:rFonts w:ascii="Times New Roman" w:hAnsi="Times New Roman" w:cs="Times New Roman"/>
          <w:color w:val="000000" w:themeColor="text1"/>
        </w:rPr>
        <w:t>: 129-132.</w:t>
      </w:r>
    </w:p>
    <w:p w14:paraId="6883FE50" w14:textId="77777777" w:rsidR="00E7388E" w:rsidRPr="00C47D99" w:rsidRDefault="00E7388E" w:rsidP="00175674">
      <w:pPr>
        <w:rPr>
          <w:rFonts w:ascii="Times New Roman" w:eastAsia="Times New Roman" w:hAnsi="Times New Roman" w:cs="Times New Roman"/>
        </w:rPr>
      </w:pPr>
    </w:p>
    <w:p w14:paraId="2AC0310F" w14:textId="77777777" w:rsidR="00E7388E" w:rsidRPr="00101222" w:rsidRDefault="00E7388E" w:rsidP="00175674">
      <w:pPr>
        <w:rPr>
          <w:rFonts w:ascii="Times New Roman" w:hAnsi="Times New Roman" w:cs="Times New Roman"/>
          <w:color w:val="000000"/>
        </w:rPr>
      </w:pPr>
      <w:r w:rsidRPr="00101222">
        <w:rPr>
          <w:rFonts w:ascii="Times New Roman" w:hAnsi="Times New Roman" w:cs="Times New Roman"/>
          <w:color w:val="000000"/>
        </w:rPr>
        <w:t xml:space="preserve">Rice BA. 2006. </w:t>
      </w:r>
      <w:r w:rsidRPr="00101222">
        <w:rPr>
          <w:rFonts w:ascii="Times New Roman" w:hAnsi="Times New Roman" w:cs="Times New Roman"/>
          <w:i/>
          <w:iCs/>
          <w:color w:val="000000"/>
        </w:rPr>
        <w:t>Growing Carnivorous Plants</w:t>
      </w:r>
      <w:r w:rsidRPr="00101222">
        <w:rPr>
          <w:rFonts w:ascii="Times New Roman" w:hAnsi="Times New Roman" w:cs="Times New Roman"/>
          <w:color w:val="000000"/>
        </w:rPr>
        <w:t>. Portland, OR: Timber Press, Inc.</w:t>
      </w:r>
    </w:p>
    <w:p w14:paraId="1E396AAE" w14:textId="77777777" w:rsidR="009B3F23" w:rsidRPr="00101222" w:rsidRDefault="009B3F23" w:rsidP="00175674">
      <w:pPr>
        <w:rPr>
          <w:rFonts w:ascii="Times New Roman" w:hAnsi="Times New Roman" w:cs="Times New Roman"/>
          <w:color w:val="000000"/>
        </w:rPr>
      </w:pPr>
    </w:p>
    <w:p w14:paraId="370ED1D4" w14:textId="77777777" w:rsidR="003B526E" w:rsidRPr="00175674" w:rsidRDefault="009B3F23" w:rsidP="00175674">
      <w:pPr>
        <w:rPr>
          <w:rFonts w:ascii="Times New Roman" w:hAnsi="Times New Roman" w:cs="Times New Roman"/>
        </w:rPr>
      </w:pPr>
      <w:proofErr w:type="spellStart"/>
      <w:r w:rsidRPr="00101222">
        <w:rPr>
          <w:rFonts w:ascii="Times New Roman" w:hAnsi="Times New Roman" w:cs="Times New Roman"/>
          <w:color w:val="000000"/>
        </w:rPr>
        <w:t>Schierenbeck</w:t>
      </w:r>
      <w:proofErr w:type="spellEnd"/>
      <w:r w:rsidRPr="00101222">
        <w:rPr>
          <w:rFonts w:ascii="Times New Roman" w:hAnsi="Times New Roman" w:cs="Times New Roman"/>
          <w:color w:val="000000"/>
        </w:rPr>
        <w:t xml:space="preserve"> K</w:t>
      </w:r>
      <w:r w:rsidR="00585D46" w:rsidRPr="00101222">
        <w:rPr>
          <w:rFonts w:ascii="Times New Roman" w:hAnsi="Times New Roman" w:cs="Times New Roman"/>
          <w:color w:val="000000"/>
        </w:rPr>
        <w:t xml:space="preserve">A. 2014. </w:t>
      </w:r>
      <w:proofErr w:type="spellStart"/>
      <w:r w:rsidR="00585D46" w:rsidRPr="00101222">
        <w:rPr>
          <w:rFonts w:ascii="Times New Roman" w:hAnsi="Times New Roman" w:cs="Times New Roman"/>
          <w:i/>
          <w:color w:val="000000"/>
        </w:rPr>
        <w:t>Phylogeography</w:t>
      </w:r>
      <w:proofErr w:type="spellEnd"/>
      <w:r w:rsidR="00585D46" w:rsidRPr="00101222">
        <w:rPr>
          <w:rFonts w:ascii="Times New Roman" w:hAnsi="Times New Roman" w:cs="Times New Roman"/>
          <w:i/>
          <w:color w:val="000000"/>
        </w:rPr>
        <w:t xml:space="preserve"> of California</w:t>
      </w:r>
      <w:r w:rsidR="00585D46" w:rsidRPr="00101222">
        <w:rPr>
          <w:rFonts w:ascii="Times New Roman" w:hAnsi="Times New Roman" w:cs="Times New Roman"/>
          <w:color w:val="000000"/>
        </w:rPr>
        <w:t>. Oakland, CA: University of California Press.</w:t>
      </w:r>
      <w:r w:rsidR="00585D46" w:rsidRPr="00175674">
        <w:rPr>
          <w:rFonts w:ascii="Times New Roman" w:hAnsi="Times New Roman" w:cs="Times New Roman"/>
          <w:color w:val="000000"/>
        </w:rPr>
        <w:t xml:space="preserve"> </w:t>
      </w:r>
    </w:p>
    <w:p w14:paraId="326D31C0" w14:textId="77777777" w:rsidR="003B526E" w:rsidRPr="003B526E" w:rsidRDefault="003B526E" w:rsidP="00175674">
      <w:pPr>
        <w:rPr>
          <w:rFonts w:ascii="Times New Roman" w:eastAsia="Times New Roman" w:hAnsi="Times New Roman" w:cs="Times New Roman"/>
          <w:color w:val="000000"/>
        </w:rPr>
      </w:pPr>
    </w:p>
    <w:p w14:paraId="60178AA8" w14:textId="4E9482DD" w:rsidR="00E7388E" w:rsidRPr="00175674" w:rsidRDefault="00E7388E" w:rsidP="00175674">
      <w:pPr>
        <w:rPr>
          <w:rFonts w:ascii="Times New Roman" w:hAnsi="Times New Roman" w:cs="Times New Roman"/>
        </w:rPr>
      </w:pPr>
      <w:proofErr w:type="spellStart"/>
      <w:r w:rsidRPr="00175674">
        <w:rPr>
          <w:rFonts w:ascii="Times New Roman" w:eastAsia="Times New Roman" w:hAnsi="Times New Roman" w:cs="Times New Roman"/>
          <w:color w:val="000000"/>
        </w:rPr>
        <w:t>Schierenbeck</w:t>
      </w:r>
      <w:proofErr w:type="spellEnd"/>
      <w:r w:rsidRPr="00175674">
        <w:rPr>
          <w:rFonts w:ascii="Times New Roman" w:eastAsia="Times New Roman" w:hAnsi="Times New Roman" w:cs="Times New Roman"/>
          <w:color w:val="000000"/>
        </w:rPr>
        <w:t xml:space="preserve"> KA. 2017. Population-level genetic variation and climate change in a biodiversity hotspot. </w:t>
      </w:r>
      <w:r w:rsidRPr="00175674">
        <w:rPr>
          <w:rFonts w:ascii="Times New Roman" w:eastAsia="Times New Roman" w:hAnsi="Times New Roman" w:cs="Times New Roman"/>
          <w:i/>
          <w:iCs/>
          <w:color w:val="000000"/>
        </w:rPr>
        <w:t>Annals of Botany 119</w:t>
      </w:r>
      <w:r w:rsidRPr="00175674">
        <w:rPr>
          <w:rFonts w:ascii="Times New Roman" w:eastAsia="Times New Roman" w:hAnsi="Times New Roman" w:cs="Times New Roman"/>
          <w:color w:val="000000"/>
        </w:rPr>
        <w:t>: 215-228.</w:t>
      </w:r>
    </w:p>
    <w:p w14:paraId="022F268D" w14:textId="77777777" w:rsidR="00E7388E" w:rsidRPr="00C47D99" w:rsidRDefault="00E7388E" w:rsidP="00175674">
      <w:pPr>
        <w:rPr>
          <w:rFonts w:ascii="Times New Roman" w:hAnsi="Times New Roman" w:cs="Times New Roman"/>
        </w:rPr>
      </w:pPr>
    </w:p>
    <w:p w14:paraId="65E6A8B1" w14:textId="77777777" w:rsidR="00E7388E" w:rsidRPr="00175674" w:rsidRDefault="00E7388E" w:rsidP="00175674">
      <w:pPr>
        <w:rPr>
          <w:rFonts w:ascii="Times New Roman" w:hAnsi="Times New Roman" w:cs="Times New Roman"/>
        </w:rPr>
      </w:pPr>
      <w:r w:rsidRPr="00175674">
        <w:rPr>
          <w:rFonts w:ascii="Times New Roman" w:hAnsi="Times New Roman" w:cs="Times New Roman"/>
        </w:rPr>
        <w:t xml:space="preserve">Schulze W, Schulze ED, Pate JS, </w:t>
      </w:r>
      <w:proofErr w:type="spellStart"/>
      <w:r w:rsidRPr="00175674">
        <w:rPr>
          <w:rFonts w:ascii="Times New Roman" w:hAnsi="Times New Roman" w:cs="Times New Roman"/>
        </w:rPr>
        <w:t>Gillison</w:t>
      </w:r>
      <w:proofErr w:type="spellEnd"/>
      <w:r w:rsidRPr="00175674">
        <w:rPr>
          <w:rFonts w:ascii="Times New Roman" w:hAnsi="Times New Roman" w:cs="Times New Roman"/>
        </w:rPr>
        <w:t xml:space="preserve"> AN. 1997. The nitrogen supply from soils and insects during growth of the pitcher plants </w:t>
      </w:r>
      <w:r w:rsidRPr="00175674">
        <w:rPr>
          <w:rFonts w:ascii="Times New Roman" w:hAnsi="Times New Roman" w:cs="Times New Roman"/>
          <w:i/>
        </w:rPr>
        <w:t xml:space="preserve">Nepenthes mirabilis, </w:t>
      </w:r>
      <w:proofErr w:type="spellStart"/>
      <w:r w:rsidRPr="00175674">
        <w:rPr>
          <w:rFonts w:ascii="Times New Roman" w:hAnsi="Times New Roman" w:cs="Times New Roman"/>
          <w:i/>
        </w:rPr>
        <w:t>Cephalotus</w:t>
      </w:r>
      <w:proofErr w:type="spellEnd"/>
      <w:r w:rsidRPr="00175674">
        <w:rPr>
          <w:rFonts w:ascii="Times New Roman" w:hAnsi="Times New Roman" w:cs="Times New Roman"/>
          <w:i/>
        </w:rPr>
        <w:t xml:space="preserve"> follicularis, </w:t>
      </w:r>
      <w:r w:rsidRPr="00175674">
        <w:rPr>
          <w:rFonts w:ascii="Times New Roman" w:hAnsi="Times New Roman" w:cs="Times New Roman"/>
        </w:rPr>
        <w:t xml:space="preserve">and </w:t>
      </w:r>
      <w:r w:rsidRPr="00175674">
        <w:rPr>
          <w:rFonts w:ascii="Times New Roman" w:hAnsi="Times New Roman" w:cs="Times New Roman"/>
          <w:i/>
        </w:rPr>
        <w:t>Darlingtonia californica</w:t>
      </w:r>
      <w:r w:rsidRPr="00175674">
        <w:rPr>
          <w:rFonts w:ascii="Times New Roman" w:hAnsi="Times New Roman" w:cs="Times New Roman"/>
        </w:rPr>
        <w:t xml:space="preserve">. </w:t>
      </w:r>
      <w:proofErr w:type="spellStart"/>
      <w:r w:rsidRPr="00175674">
        <w:rPr>
          <w:rFonts w:ascii="Times New Roman" w:hAnsi="Times New Roman" w:cs="Times New Roman"/>
          <w:i/>
        </w:rPr>
        <w:t>Oecologia</w:t>
      </w:r>
      <w:proofErr w:type="spellEnd"/>
      <w:r w:rsidRPr="00175674">
        <w:rPr>
          <w:rFonts w:ascii="Times New Roman" w:hAnsi="Times New Roman" w:cs="Times New Roman"/>
          <w:i/>
        </w:rPr>
        <w:t xml:space="preserve"> 112</w:t>
      </w:r>
      <w:r w:rsidRPr="00175674">
        <w:rPr>
          <w:rFonts w:ascii="Times New Roman" w:hAnsi="Times New Roman" w:cs="Times New Roman"/>
        </w:rPr>
        <w:t>: 464-471.</w:t>
      </w:r>
    </w:p>
    <w:p w14:paraId="47A8ACFB" w14:textId="77777777" w:rsidR="00CD2C6C" w:rsidRPr="00CD2C6C" w:rsidRDefault="00CD2C6C" w:rsidP="00175674">
      <w:pPr>
        <w:rPr>
          <w:rFonts w:ascii="Times New Roman" w:hAnsi="Times New Roman" w:cs="Times New Roman"/>
        </w:rPr>
      </w:pPr>
    </w:p>
    <w:p w14:paraId="37F26902" w14:textId="77777777" w:rsidR="00885A1F" w:rsidRPr="00175674" w:rsidRDefault="00CD2C6C" w:rsidP="00175674">
      <w:pPr>
        <w:rPr>
          <w:rFonts w:ascii="Times New Roman" w:hAnsi="Times New Roman" w:cs="Times New Roman"/>
        </w:rPr>
      </w:pPr>
      <w:proofErr w:type="spellStart"/>
      <w:r w:rsidRPr="00175674">
        <w:rPr>
          <w:rFonts w:ascii="Times New Roman" w:hAnsi="Times New Roman" w:cs="Times New Roman"/>
        </w:rPr>
        <w:t>Schwaegerle</w:t>
      </w:r>
      <w:proofErr w:type="spellEnd"/>
      <w:r w:rsidRPr="00175674">
        <w:rPr>
          <w:rFonts w:ascii="Times New Roman" w:hAnsi="Times New Roman" w:cs="Times New Roman"/>
        </w:rPr>
        <w:t xml:space="preserve"> KE. </w:t>
      </w:r>
      <w:r w:rsidR="00AF50F1" w:rsidRPr="00175674">
        <w:rPr>
          <w:rFonts w:ascii="Times New Roman" w:hAnsi="Times New Roman" w:cs="Times New Roman"/>
        </w:rPr>
        <w:t xml:space="preserve">1983 Population growth of the pitcher plant, </w:t>
      </w:r>
      <w:r w:rsidR="00AF50F1" w:rsidRPr="00175674">
        <w:rPr>
          <w:rFonts w:ascii="Times New Roman" w:hAnsi="Times New Roman" w:cs="Times New Roman"/>
          <w:i/>
        </w:rPr>
        <w:t xml:space="preserve">Sarracenia purpurea </w:t>
      </w:r>
      <w:r w:rsidR="00AF50F1" w:rsidRPr="00175674">
        <w:rPr>
          <w:rFonts w:ascii="Times New Roman" w:hAnsi="Times New Roman" w:cs="Times New Roman"/>
        </w:rPr>
        <w:t xml:space="preserve">L., at Cranberry Bog, Licking County, Ohio. </w:t>
      </w:r>
      <w:r w:rsidR="00AF50F1" w:rsidRPr="00175674">
        <w:rPr>
          <w:rFonts w:ascii="Times New Roman" w:hAnsi="Times New Roman" w:cs="Times New Roman"/>
          <w:i/>
        </w:rPr>
        <w:t>Ohio Journal of Science 83</w:t>
      </w:r>
      <w:r w:rsidR="00AF50F1" w:rsidRPr="00175674">
        <w:rPr>
          <w:rFonts w:ascii="Times New Roman" w:hAnsi="Times New Roman" w:cs="Times New Roman"/>
        </w:rPr>
        <w:t>: 19-22.</w:t>
      </w:r>
    </w:p>
    <w:p w14:paraId="1E4CEC84" w14:textId="77777777" w:rsidR="00885A1F" w:rsidRPr="00885A1F" w:rsidRDefault="00885A1F" w:rsidP="00175674">
      <w:pPr>
        <w:rPr>
          <w:rFonts w:ascii="Times New Roman" w:hAnsi="Times New Roman" w:cs="Times New Roman"/>
        </w:rPr>
      </w:pPr>
    </w:p>
    <w:p w14:paraId="094DF43F" w14:textId="77777777" w:rsidR="00885A1F" w:rsidRPr="00175674" w:rsidRDefault="00BF6165" w:rsidP="00175674">
      <w:pPr>
        <w:rPr>
          <w:rFonts w:ascii="Times New Roman" w:hAnsi="Times New Roman" w:cs="Times New Roman"/>
        </w:rPr>
      </w:pPr>
      <w:proofErr w:type="spellStart"/>
      <w:r w:rsidRPr="00175674">
        <w:rPr>
          <w:rFonts w:ascii="Times New Roman" w:hAnsi="Times New Roman" w:cs="Times New Roman"/>
        </w:rPr>
        <w:t>Teixeria</w:t>
      </w:r>
      <w:proofErr w:type="spellEnd"/>
      <w:r w:rsidRPr="00175674">
        <w:rPr>
          <w:rFonts w:ascii="Times New Roman" w:hAnsi="Times New Roman" w:cs="Times New Roman"/>
        </w:rPr>
        <w:t xml:space="preserve"> JC, </w:t>
      </w:r>
      <w:r w:rsidR="005D0754" w:rsidRPr="00175674">
        <w:rPr>
          <w:rFonts w:ascii="Times New Roman" w:hAnsi="Times New Roman" w:cs="Times New Roman"/>
        </w:rPr>
        <w:t xml:space="preserve">Huber CD. </w:t>
      </w:r>
      <w:r w:rsidR="005D0754" w:rsidRPr="00175674">
        <w:rPr>
          <w:rFonts w:ascii="Times New Roman" w:hAnsi="Times New Roman" w:cs="Times New Roman"/>
          <w:color w:val="000000" w:themeColor="text1"/>
        </w:rPr>
        <w:t xml:space="preserve">2021. </w:t>
      </w:r>
      <w:r w:rsidR="003743E6" w:rsidRPr="00175674">
        <w:rPr>
          <w:rFonts w:ascii="Times New Roman" w:hAnsi="Times New Roman" w:cs="Times New Roman"/>
          <w:color w:val="000000" w:themeColor="text1"/>
        </w:rPr>
        <w:t>The inflated significance of neutral genetic diversity in conservation genetics</w:t>
      </w:r>
      <w:r w:rsidR="00724535" w:rsidRPr="00175674">
        <w:rPr>
          <w:rFonts w:ascii="Times New Roman" w:hAnsi="Times New Roman" w:cs="Times New Roman"/>
          <w:color w:val="000000" w:themeColor="text1"/>
        </w:rPr>
        <w:t xml:space="preserve">. </w:t>
      </w:r>
      <w:r w:rsidR="00724535" w:rsidRPr="00175674">
        <w:rPr>
          <w:rFonts w:ascii="Times New Roman" w:hAnsi="Times New Roman" w:cs="Times New Roman"/>
          <w:i/>
          <w:color w:val="000000" w:themeColor="text1"/>
        </w:rPr>
        <w:t>PNAS</w:t>
      </w:r>
      <w:r w:rsidR="00C15CB1" w:rsidRPr="00175674">
        <w:rPr>
          <w:rFonts w:ascii="Times New Roman" w:hAnsi="Times New Roman" w:cs="Times New Roman"/>
          <w:i/>
          <w:color w:val="000000" w:themeColor="text1"/>
        </w:rPr>
        <w:t xml:space="preserve"> 118</w:t>
      </w:r>
      <w:r w:rsidR="002815F4" w:rsidRPr="00175674">
        <w:rPr>
          <w:rFonts w:ascii="Times New Roman" w:hAnsi="Times New Roman" w:cs="Times New Roman"/>
          <w:color w:val="000000" w:themeColor="text1"/>
        </w:rPr>
        <w:t>(10): e201509</w:t>
      </w:r>
      <w:r w:rsidR="00973CE1" w:rsidRPr="00175674">
        <w:rPr>
          <w:rFonts w:ascii="Times New Roman" w:hAnsi="Times New Roman" w:cs="Times New Roman"/>
          <w:color w:val="000000" w:themeColor="text1"/>
        </w:rPr>
        <w:t>6118.</w:t>
      </w:r>
      <w:r w:rsidR="00885A1F" w:rsidRPr="00175674">
        <w:rPr>
          <w:rFonts w:ascii="Times New Roman" w:eastAsia="Times New Roman" w:hAnsi="Times New Roman" w:cs="Times New Roman"/>
          <w:color w:val="000000" w:themeColor="text1"/>
          <w:shd w:val="clear" w:color="auto" w:fill="FFFFFF"/>
        </w:rPr>
        <w:t xml:space="preserve"> </w:t>
      </w:r>
    </w:p>
    <w:p w14:paraId="2537CE0B" w14:textId="77777777" w:rsidR="00885A1F" w:rsidRPr="00885A1F" w:rsidRDefault="00885A1F" w:rsidP="00175674">
      <w:pPr>
        <w:rPr>
          <w:rFonts w:ascii="Times New Roman" w:eastAsia="Times New Roman" w:hAnsi="Times New Roman" w:cs="Times New Roman"/>
          <w:color w:val="000000" w:themeColor="text1"/>
          <w:shd w:val="clear" w:color="auto" w:fill="FFFFFF"/>
        </w:rPr>
      </w:pPr>
    </w:p>
    <w:p w14:paraId="0BE6F518" w14:textId="4E58DBB9" w:rsidR="00A227B9" w:rsidRPr="00175674" w:rsidRDefault="007A7BBE" w:rsidP="00175674">
      <w:pPr>
        <w:rPr>
          <w:rFonts w:ascii="Times New Roman" w:hAnsi="Times New Roman" w:cs="Times New Roman"/>
        </w:rPr>
      </w:pPr>
      <w:r>
        <w:rPr>
          <w:rFonts w:ascii="Times New Roman" w:eastAsia="Times New Roman" w:hAnsi="Times New Roman" w:cs="Times New Roman"/>
          <w:color w:val="000000" w:themeColor="text1"/>
          <w:shd w:val="clear" w:color="auto" w:fill="FFFFFF"/>
        </w:rPr>
        <w:t>Wickham H. 2016</w:t>
      </w:r>
      <w:r w:rsidR="00885A1F" w:rsidRPr="00101222">
        <w:rPr>
          <w:rFonts w:ascii="Times New Roman" w:eastAsia="Times New Roman" w:hAnsi="Times New Roman" w:cs="Times New Roman"/>
          <w:color w:val="000000" w:themeColor="text1"/>
          <w:shd w:val="clear" w:color="auto" w:fill="FFFFFF"/>
        </w:rPr>
        <w:t>. </w:t>
      </w:r>
      <w:r w:rsidR="00885A1F" w:rsidRPr="00101222">
        <w:rPr>
          <w:rFonts w:ascii="Times New Roman" w:eastAsia="Times New Roman" w:hAnsi="Times New Roman" w:cs="Times New Roman"/>
          <w:i/>
          <w:iCs/>
          <w:color w:val="000000" w:themeColor="text1"/>
        </w:rPr>
        <w:t>ggplot2: Elegant Graphics for Data Analysis</w:t>
      </w:r>
      <w:r w:rsidR="00885A1F" w:rsidRPr="00101222">
        <w:rPr>
          <w:rFonts w:ascii="Times New Roman" w:eastAsia="Times New Roman" w:hAnsi="Times New Roman" w:cs="Times New Roman"/>
          <w:color w:val="000000" w:themeColor="text1"/>
          <w:shd w:val="clear" w:color="auto" w:fill="FFFFFF"/>
        </w:rPr>
        <w:t xml:space="preserve">. Springer-Verlag New York. </w:t>
      </w:r>
    </w:p>
    <w:p w14:paraId="2F7E85BB" w14:textId="77777777" w:rsidR="00411529" w:rsidRPr="00885A1F" w:rsidRDefault="00411529" w:rsidP="00175674">
      <w:pPr>
        <w:rPr>
          <w:rFonts w:ascii="Times New Roman" w:hAnsi="Times New Roman" w:cs="Times New Roman"/>
          <w:color w:val="000000" w:themeColor="text1"/>
        </w:rPr>
      </w:pPr>
    </w:p>
    <w:p w14:paraId="73D4383E" w14:textId="24CFC7D3" w:rsidR="00411529" w:rsidRPr="00175674" w:rsidRDefault="002458DA" w:rsidP="00175674">
      <w:pPr>
        <w:rPr>
          <w:rFonts w:ascii="Times New Roman" w:hAnsi="Times New Roman" w:cs="Times New Roman"/>
          <w:color w:val="000000" w:themeColor="text1"/>
        </w:rPr>
      </w:pPr>
      <w:r w:rsidRPr="00175674">
        <w:rPr>
          <w:rFonts w:ascii="Times New Roman" w:eastAsia="Times New Roman" w:hAnsi="Times New Roman" w:cs="Times New Roman"/>
          <w:color w:val="000000" w:themeColor="text1"/>
        </w:rPr>
        <w:t>Wolf J,</w:t>
      </w:r>
      <w:r w:rsidR="00411529" w:rsidRPr="00175674">
        <w:rPr>
          <w:rFonts w:ascii="Times New Roman" w:eastAsia="Times New Roman" w:hAnsi="Times New Roman" w:cs="Times New Roman"/>
          <w:color w:val="000000" w:themeColor="text1"/>
        </w:rPr>
        <w:t xml:space="preserve"> </w:t>
      </w:r>
      <w:r w:rsidRPr="00175674">
        <w:rPr>
          <w:rFonts w:ascii="Times New Roman" w:eastAsia="Times New Roman" w:hAnsi="Times New Roman" w:cs="Times New Roman"/>
          <w:color w:val="000000" w:themeColor="text1"/>
        </w:rPr>
        <w:t>De Wit CT, Van Keulen H. 1989</w:t>
      </w:r>
      <w:r w:rsidR="00411529" w:rsidRPr="00175674">
        <w:rPr>
          <w:rFonts w:ascii="Times New Roman" w:eastAsia="Times New Roman" w:hAnsi="Times New Roman" w:cs="Times New Roman"/>
          <w:color w:val="000000" w:themeColor="text1"/>
        </w:rPr>
        <w:t>. Modeling long-term crop response to fertilizer and soil nitrogen: I. Model description and application. </w:t>
      </w:r>
      <w:r w:rsidR="00411529" w:rsidRPr="00175674">
        <w:rPr>
          <w:rFonts w:ascii="Times New Roman" w:eastAsia="Times New Roman" w:hAnsi="Times New Roman" w:cs="Times New Roman"/>
          <w:i/>
          <w:iCs/>
          <w:color w:val="000000" w:themeColor="text1"/>
        </w:rPr>
        <w:t>Plant and Soil</w:t>
      </w:r>
      <w:r w:rsidR="00411529" w:rsidRPr="00175674">
        <w:rPr>
          <w:rFonts w:ascii="Times New Roman" w:eastAsia="Times New Roman" w:hAnsi="Times New Roman" w:cs="Times New Roman"/>
          <w:color w:val="000000" w:themeColor="text1"/>
        </w:rPr>
        <w:t>, </w:t>
      </w:r>
      <w:r w:rsidR="00411529" w:rsidRPr="00175674">
        <w:rPr>
          <w:rFonts w:ascii="Times New Roman" w:eastAsia="Times New Roman" w:hAnsi="Times New Roman" w:cs="Times New Roman"/>
          <w:i/>
          <w:iCs/>
          <w:color w:val="000000" w:themeColor="text1"/>
        </w:rPr>
        <w:t>120</w:t>
      </w:r>
      <w:r w:rsidRPr="00175674">
        <w:rPr>
          <w:rFonts w:ascii="Times New Roman" w:eastAsia="Times New Roman" w:hAnsi="Times New Roman" w:cs="Times New Roman"/>
          <w:color w:val="000000" w:themeColor="text1"/>
        </w:rPr>
        <w:t xml:space="preserve">(1): </w:t>
      </w:r>
      <w:r w:rsidR="00411529" w:rsidRPr="00175674">
        <w:rPr>
          <w:rFonts w:ascii="Times New Roman" w:eastAsia="Times New Roman" w:hAnsi="Times New Roman" w:cs="Times New Roman"/>
          <w:color w:val="000000" w:themeColor="text1"/>
        </w:rPr>
        <w:t xml:space="preserve">11–22. </w:t>
      </w:r>
    </w:p>
    <w:p w14:paraId="5CE2745B" w14:textId="77777777" w:rsidR="00E7388E" w:rsidRPr="00C47D99" w:rsidRDefault="00E7388E" w:rsidP="00175674">
      <w:pPr>
        <w:rPr>
          <w:rFonts w:ascii="Times New Roman" w:hAnsi="Times New Roman" w:cs="Times New Roman"/>
        </w:rPr>
      </w:pPr>
    </w:p>
    <w:p w14:paraId="7696A0AB" w14:textId="77777777" w:rsidR="00E7388E" w:rsidRPr="00175674" w:rsidRDefault="00E7388E" w:rsidP="00175674">
      <w:pPr>
        <w:rPr>
          <w:rFonts w:ascii="Times New Roman" w:hAnsi="Times New Roman" w:cs="Times New Roman"/>
        </w:rPr>
      </w:pPr>
      <w:r w:rsidRPr="00175674">
        <w:rPr>
          <w:rFonts w:ascii="Times New Roman" w:hAnsi="Times New Roman" w:cs="Times New Roman"/>
        </w:rPr>
        <w:t xml:space="preserve">Wright, S. 1951. The genetical structure of populations. </w:t>
      </w:r>
      <w:r w:rsidRPr="00175674">
        <w:rPr>
          <w:rFonts w:ascii="Times New Roman" w:hAnsi="Times New Roman" w:cs="Times New Roman"/>
          <w:i/>
        </w:rPr>
        <w:t>Annals of Eugenics 15</w:t>
      </w:r>
      <w:r w:rsidRPr="00175674">
        <w:rPr>
          <w:rFonts w:ascii="Times New Roman" w:hAnsi="Times New Roman" w:cs="Times New Roman"/>
        </w:rPr>
        <w:t>: 323-354.</w:t>
      </w:r>
    </w:p>
    <w:p w14:paraId="0B9EC99E" w14:textId="77777777" w:rsidR="00E7388E" w:rsidRPr="00C47D99" w:rsidRDefault="00E7388E" w:rsidP="00175674">
      <w:pPr>
        <w:rPr>
          <w:rFonts w:ascii="Times New Roman" w:hAnsi="Times New Roman" w:cs="Times New Roman"/>
        </w:rPr>
      </w:pPr>
    </w:p>
    <w:p w14:paraId="65A971DC" w14:textId="77777777" w:rsidR="00E7388E" w:rsidRPr="00175674" w:rsidRDefault="00E7388E" w:rsidP="00175674">
      <w:pPr>
        <w:rPr>
          <w:rFonts w:ascii="Times New Roman" w:hAnsi="Times New Roman" w:cs="Times New Roman"/>
        </w:rPr>
      </w:pPr>
      <w:r w:rsidRPr="00175674">
        <w:rPr>
          <w:rFonts w:ascii="Times New Roman" w:hAnsi="Times New Roman" w:cs="Times New Roman"/>
        </w:rPr>
        <w:t xml:space="preserve">Wright, S. 1965. The interpretation of population structure by F-statistics with special regard to systems of mating. </w:t>
      </w:r>
      <w:r w:rsidRPr="00175674">
        <w:rPr>
          <w:rFonts w:ascii="Times New Roman" w:hAnsi="Times New Roman" w:cs="Times New Roman"/>
          <w:i/>
        </w:rPr>
        <w:t>Evolution 19</w:t>
      </w:r>
      <w:r w:rsidRPr="00175674">
        <w:rPr>
          <w:rFonts w:ascii="Times New Roman" w:hAnsi="Times New Roman" w:cs="Times New Roman"/>
        </w:rPr>
        <w:t>: 395-420.</w:t>
      </w:r>
    </w:p>
    <w:p w14:paraId="3081FF5B" w14:textId="77777777" w:rsidR="00EF27C7" w:rsidRDefault="00EF27C7"/>
    <w:sectPr w:rsidR="00EF27C7" w:rsidSect="002124EB">
      <w:pgSz w:w="12240" w:h="15840"/>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1" w:author="Hemstrom, William Beryl" w:date="2023-01-19T16:00:00Z" w:initials="HWB">
    <w:p w14:paraId="3CBD4772" w14:textId="77777777" w:rsidR="00151AE2" w:rsidRDefault="00151AE2" w:rsidP="00AE1297">
      <w:pPr>
        <w:pStyle w:val="CommentText"/>
      </w:pPr>
      <w:r>
        <w:rPr>
          <w:rStyle w:val="CommentReference"/>
        </w:rPr>
        <w:annotationRef/>
      </w:r>
      <w:r>
        <w:t>Can probably just talk about that in the paper proper.</w:t>
      </w:r>
    </w:p>
  </w:comment>
  <w:comment w:id="312" w:author="Hemstrom, William Beryl" w:date="2023-01-19T16:01:00Z" w:initials="HWB">
    <w:p w14:paraId="58EB330E" w14:textId="77777777" w:rsidR="00151AE2" w:rsidRDefault="00151AE2" w:rsidP="002B7806">
      <w:pPr>
        <w:pStyle w:val="CommentText"/>
      </w:pPr>
      <w:r>
        <w:rPr>
          <w:rStyle w:val="CommentReference"/>
        </w:rPr>
        <w:annotationRef/>
      </w:r>
      <w:r>
        <w:t>I think we can probably skip this stuff--it's a bit beyond the scope of the paper.</w:t>
      </w:r>
    </w:p>
  </w:comment>
  <w:comment w:id="337" w:author="Hemstrom, William Beryl" w:date="2023-01-20T16:17:00Z" w:initials="HWB">
    <w:p w14:paraId="18832083" w14:textId="77777777" w:rsidR="00EE2159" w:rsidRDefault="00EE2159" w:rsidP="00AD0701">
      <w:pPr>
        <w:pStyle w:val="CommentText"/>
      </w:pPr>
      <w:r>
        <w:rPr>
          <w:rStyle w:val="CommentReference"/>
        </w:rPr>
        <w:annotationRef/>
      </w:r>
      <w:r>
        <w:t>Citation here? I'll send along a paper intro for one of my dissertation chapters that might have some useful sources.</w:t>
      </w:r>
    </w:p>
  </w:comment>
  <w:comment w:id="355" w:author="Hemstrom, William Beryl" w:date="2023-01-20T16:21:00Z" w:initials="HWB">
    <w:p w14:paraId="24B81D45" w14:textId="77777777" w:rsidR="00EE2159" w:rsidRDefault="00EE2159" w:rsidP="00853D7B">
      <w:pPr>
        <w:pStyle w:val="CommentText"/>
      </w:pPr>
      <w:r>
        <w:rPr>
          <w:rStyle w:val="CommentReference"/>
        </w:rPr>
        <w:annotationRef/>
      </w:r>
      <w:r>
        <w:t>We'll need some kind of transition here from the previous topic.</w:t>
      </w:r>
    </w:p>
  </w:comment>
  <w:comment w:id="360" w:author="Hemstrom, William Beryl" w:date="2023-01-20T16:23:00Z" w:initials="HWB">
    <w:p w14:paraId="5C435550" w14:textId="77777777" w:rsidR="00EE2159" w:rsidRDefault="00EE2159" w:rsidP="0033079A">
      <w:pPr>
        <w:pStyle w:val="CommentText"/>
      </w:pPr>
      <w:r>
        <w:rPr>
          <w:rStyle w:val="CommentReference"/>
        </w:rPr>
        <w:annotationRef/>
      </w:r>
      <w:r>
        <w:t>Is this correct?</w:t>
      </w:r>
    </w:p>
  </w:comment>
  <w:comment w:id="374" w:author="Hemstrom, William Beryl" w:date="2023-01-20T16:25:00Z" w:initials="HWB">
    <w:p w14:paraId="20390451" w14:textId="77777777" w:rsidR="001644B7" w:rsidRDefault="001644B7" w:rsidP="006B7459">
      <w:pPr>
        <w:pStyle w:val="CommentText"/>
      </w:pPr>
      <w:r>
        <w:rPr>
          <w:rStyle w:val="CommentReference"/>
        </w:rPr>
        <w:annotationRef/>
      </w:r>
      <w:r>
        <w:t>Correct?</w:t>
      </w:r>
    </w:p>
  </w:comment>
  <w:comment w:id="376" w:author="Hemstrom, William Beryl" w:date="2023-01-20T17:03:00Z" w:initials="HWB">
    <w:p w14:paraId="2EBA1B0B" w14:textId="77777777" w:rsidR="000258A8" w:rsidRDefault="000258A8" w:rsidP="00AF7D9B">
      <w:pPr>
        <w:pStyle w:val="CommentText"/>
      </w:pPr>
      <w:r>
        <w:rPr>
          <w:rStyle w:val="CommentReference"/>
        </w:rPr>
        <w:annotationRef/>
      </w:r>
      <w:r>
        <w:t>I re-organized this a bit but am not totally happy with it if you have alternative ideas that still flow well.</w:t>
      </w:r>
    </w:p>
  </w:comment>
  <w:comment w:id="421" w:author="Hemstrom, William Beryl" w:date="2023-01-20T16:26:00Z" w:initials="HWB">
    <w:p w14:paraId="149677B0" w14:textId="54BA99D3" w:rsidR="001644B7" w:rsidRDefault="001644B7" w:rsidP="007C4B10">
      <w:pPr>
        <w:pStyle w:val="CommentText"/>
      </w:pPr>
      <w:r>
        <w:rPr>
          <w:rStyle w:val="CommentReference"/>
        </w:rPr>
        <w:annotationRef/>
      </w:r>
      <w:r>
        <w:t>Citation for the low levels of nitrogen in these bogs and seeps? Maybe a gov. report or something?</w:t>
      </w:r>
    </w:p>
  </w:comment>
  <w:comment w:id="463" w:author="Hemstrom, William Beryl" w:date="2023-01-20T16:34:00Z" w:initials="HWB">
    <w:p w14:paraId="0EEDFD48" w14:textId="77777777" w:rsidR="00360568" w:rsidRDefault="00360568" w:rsidP="00C36CBB">
      <w:pPr>
        <w:pStyle w:val="CommentText"/>
      </w:pPr>
      <w:r>
        <w:rPr>
          <w:rStyle w:val="CommentReference"/>
        </w:rPr>
        <w:annotationRef/>
      </w:r>
      <w:r>
        <w:t>Needs a citation</w:t>
      </w:r>
    </w:p>
  </w:comment>
  <w:comment w:id="472" w:author="Hemstrom, William Beryl" w:date="2023-01-20T16:36:00Z" w:initials="HWB">
    <w:p w14:paraId="48C6737A" w14:textId="77777777" w:rsidR="00360568" w:rsidRDefault="00360568" w:rsidP="009051D1">
      <w:pPr>
        <w:pStyle w:val="CommentText"/>
      </w:pPr>
      <w:r>
        <w:rPr>
          <w:rStyle w:val="CommentReference"/>
        </w:rPr>
        <w:annotationRef/>
      </w:r>
      <w:r>
        <w:t>Do you happen to have a raw photo of this? Regardless, if you have high resolution image I can edit it up a bit in lightroom.</w:t>
      </w:r>
    </w:p>
  </w:comment>
  <w:comment w:id="473" w:author="Hemstrom, William Beryl" w:date="2023-01-20T17:18:00Z" w:initials="HWB">
    <w:p w14:paraId="57D7F222" w14:textId="77777777" w:rsidR="002C7832" w:rsidRDefault="002C7832" w:rsidP="00846774">
      <w:pPr>
        <w:pStyle w:val="CommentText"/>
      </w:pPr>
      <w:r>
        <w:rPr>
          <w:rStyle w:val="CommentReference"/>
        </w:rPr>
        <w:annotationRef/>
      </w:r>
      <w:r>
        <w:t>Figures and captions should also all be moved to the end of the document!</w:t>
      </w:r>
    </w:p>
  </w:comment>
  <w:comment w:id="474" w:author="Hemstrom, William Beryl [2]" w:date="2023-05-08T14:05:00Z" w:initials="HWB">
    <w:p w14:paraId="7BEF1283" w14:textId="77777777" w:rsidR="000846EF" w:rsidRDefault="000846EF" w:rsidP="00F426B8">
      <w:pPr>
        <w:pStyle w:val="CommentText"/>
      </w:pPr>
      <w:r>
        <w:rPr>
          <w:rStyle w:val="CommentReference"/>
        </w:rPr>
        <w:annotationRef/>
      </w:r>
      <w:r>
        <w:t>I love having photos like this in the paper, but we should combine it with another figure--maybe a map?</w:t>
      </w:r>
    </w:p>
  </w:comment>
  <w:comment w:id="475" w:author="Hemstrom, William Beryl" w:date="2023-01-20T16:35:00Z" w:initials="HWB">
    <w:p w14:paraId="40EAF58F" w14:textId="03B7DECB" w:rsidR="00360568" w:rsidRDefault="00360568" w:rsidP="00766F9C">
      <w:pPr>
        <w:pStyle w:val="CommentText"/>
      </w:pPr>
      <w:r>
        <w:rPr>
          <w:rStyle w:val="CommentReference"/>
        </w:rPr>
        <w:annotationRef/>
      </w:r>
      <w:r>
        <w:t>We should probably put a more professional map together. If you send me the gps points for your samples I can probably put something together.</w:t>
      </w:r>
    </w:p>
  </w:comment>
  <w:comment w:id="478" w:author="Hemstrom, William Beryl" w:date="2023-01-20T17:03:00Z" w:initials="HWB">
    <w:p w14:paraId="78AAA2F1" w14:textId="77777777" w:rsidR="000258A8" w:rsidRDefault="000258A8" w:rsidP="00F551FA">
      <w:pPr>
        <w:pStyle w:val="CommentText"/>
      </w:pPr>
      <w:r>
        <w:rPr>
          <w:rStyle w:val="CommentReference"/>
        </w:rPr>
        <w:annotationRef/>
      </w:r>
      <w:r>
        <w:t>Need a transition into this topic!</w:t>
      </w:r>
    </w:p>
  </w:comment>
  <w:comment w:id="489" w:author="Hemstrom, William Beryl" w:date="2023-01-20T17:14:00Z" w:initials="HWB">
    <w:p w14:paraId="6728D6BE" w14:textId="77777777" w:rsidR="002C7832" w:rsidRDefault="002C7832" w:rsidP="00EA264C">
      <w:pPr>
        <w:pStyle w:val="CommentText"/>
      </w:pPr>
      <w:r>
        <w:rPr>
          <w:rStyle w:val="CommentReference"/>
        </w:rPr>
        <w:annotationRef/>
      </w:r>
      <w:r>
        <w:t>details</w:t>
      </w:r>
    </w:p>
  </w:comment>
  <w:comment w:id="492" w:author="Hemstrom, William Beryl" w:date="2023-01-20T17:15:00Z" w:initials="HWB">
    <w:p w14:paraId="5DD5EBAF" w14:textId="77777777" w:rsidR="002C7832" w:rsidRDefault="002C7832" w:rsidP="00CA3653">
      <w:pPr>
        <w:pStyle w:val="CommentText"/>
      </w:pPr>
      <w:r>
        <w:rPr>
          <w:rStyle w:val="CommentReference"/>
        </w:rPr>
        <w:annotationRef/>
      </w:r>
      <w:r>
        <w:t>I'm deleting this since I don't think we found enough evidence for this!</w:t>
      </w:r>
    </w:p>
  </w:comment>
  <w:comment w:id="499" w:author="Hemstrom, William Beryl" w:date="2023-01-20T17:17:00Z" w:initials="HWB">
    <w:p w14:paraId="23C798EF" w14:textId="77777777" w:rsidR="002C7832" w:rsidRDefault="002C7832" w:rsidP="00A02113">
      <w:pPr>
        <w:pStyle w:val="CommentText"/>
      </w:pPr>
      <w:r>
        <w:rPr>
          <w:rStyle w:val="CommentReference"/>
        </w:rPr>
        <w:annotationRef/>
      </w:r>
      <w:r>
        <w:t>Could you put this in the past tense, indicating which populations you think need siginficant help, etc?</w:t>
      </w:r>
    </w:p>
  </w:comment>
  <w:comment w:id="500" w:author="Hemstrom, William Beryl" w:date="2023-01-20T17:13:00Z" w:initials="HWB">
    <w:p w14:paraId="00AA4FC5" w14:textId="0DEB29D4" w:rsidR="000258A8" w:rsidRDefault="000258A8" w:rsidP="00F05E66">
      <w:pPr>
        <w:pStyle w:val="CommentText"/>
      </w:pPr>
      <w:r>
        <w:rPr>
          <w:rStyle w:val="CommentReference"/>
        </w:rPr>
        <w:annotationRef/>
      </w:r>
      <w:r>
        <w:t>This paragraph feels repetitive, I think you can add some of the details in elsewhere and remove it.</w:t>
      </w:r>
    </w:p>
  </w:comment>
  <w:comment w:id="507" w:author="Hemstrom, William Beryl" w:date="2023-01-20T17:19:00Z" w:initials="HWB">
    <w:p w14:paraId="358BB520" w14:textId="77777777" w:rsidR="00015DA1" w:rsidRDefault="002C7832" w:rsidP="00146FDC">
      <w:pPr>
        <w:pStyle w:val="CommentText"/>
      </w:pPr>
      <w:r>
        <w:rPr>
          <w:rStyle w:val="CommentReference"/>
        </w:rPr>
        <w:annotationRef/>
      </w:r>
      <w:r w:rsidR="00015DA1">
        <w:t>For publication, we can probably cut this down a bit or move anything really relevant to the intro.</w:t>
      </w:r>
    </w:p>
  </w:comment>
  <w:comment w:id="532" w:author="Hemstrom, William Beryl" w:date="2023-01-20T17:22:00Z" w:initials="HWB">
    <w:p w14:paraId="142ECC07" w14:textId="72271106" w:rsidR="002C7832" w:rsidRDefault="002C7832" w:rsidP="00377D82">
      <w:pPr>
        <w:pStyle w:val="CommentText"/>
      </w:pPr>
      <w:r>
        <w:rPr>
          <w:rStyle w:val="CommentReference"/>
        </w:rPr>
        <w:annotationRef/>
      </w:r>
      <w:r>
        <w:t>We probably need only figure 2 or 3. Ideally we'd have sample numbers listed for each site as well.</w:t>
      </w:r>
    </w:p>
  </w:comment>
  <w:comment w:id="605" w:author="Hemstrom, William Beryl" w:date="2023-01-20T17:34:00Z" w:initials="HWB">
    <w:p w14:paraId="05F766B8" w14:textId="77777777" w:rsidR="00846618" w:rsidRDefault="00846618" w:rsidP="003745AE">
      <w:pPr>
        <w:pStyle w:val="CommentText"/>
      </w:pPr>
      <w:r>
        <w:rPr>
          <w:rStyle w:val="CommentReference"/>
        </w:rPr>
        <w:annotationRef/>
      </w:r>
      <w:r>
        <w:t>For me to do</w:t>
      </w:r>
    </w:p>
  </w:comment>
  <w:comment w:id="611" w:author="Hemstrom, William Beryl" w:date="2023-01-20T17:33:00Z" w:initials="HWB">
    <w:p w14:paraId="461C4F14" w14:textId="570B1132" w:rsidR="00846618" w:rsidRDefault="00846618" w:rsidP="00E52747">
      <w:pPr>
        <w:pStyle w:val="CommentText"/>
      </w:pPr>
      <w:r>
        <w:rPr>
          <w:rStyle w:val="CommentReference"/>
        </w:rPr>
        <w:annotationRef/>
      </w:r>
      <w:r>
        <w:t>We can cut this and just talk about our final sequencing results.</w:t>
      </w:r>
    </w:p>
  </w:comment>
  <w:comment w:id="690" w:author="Hemstrom, William Beryl" w:date="2023-01-20T17:42:00Z" w:initials="HWB">
    <w:p w14:paraId="20E7EEB3" w14:textId="77777777" w:rsidR="00283E98" w:rsidRDefault="00283E98" w:rsidP="00195438">
      <w:pPr>
        <w:pStyle w:val="CommentText"/>
      </w:pPr>
      <w:r>
        <w:rPr>
          <w:rStyle w:val="CommentReference"/>
        </w:rPr>
        <w:annotationRef/>
      </w:r>
      <w:r>
        <w:t>I need to check our filters and be more detailed here once I have access again.</w:t>
      </w:r>
    </w:p>
  </w:comment>
  <w:comment w:id="781" w:author="Hemstrom, William Beryl" w:date="2023-01-20T17:52:00Z" w:initials="HWB">
    <w:p w14:paraId="398614B5" w14:textId="77777777" w:rsidR="00C478E0" w:rsidRDefault="00C478E0" w:rsidP="00F929A7">
      <w:pPr>
        <w:pStyle w:val="CommentText"/>
      </w:pPr>
      <w:r>
        <w:rPr>
          <w:rStyle w:val="CommentReference"/>
        </w:rPr>
        <w:annotationRef/>
      </w:r>
      <w:r>
        <w:t>Can leave this figure listing off, put it just in the results section</w:t>
      </w:r>
    </w:p>
  </w:comment>
  <w:comment w:id="786" w:author="Hemstrom, William Beryl" w:date="2023-01-20T17:56:00Z" w:initials="HWB">
    <w:p w14:paraId="27029F95" w14:textId="77777777" w:rsidR="003709ED" w:rsidRDefault="003709ED" w:rsidP="00504473">
      <w:pPr>
        <w:pStyle w:val="CommentText"/>
      </w:pPr>
      <w:r>
        <w:rPr>
          <w:rStyle w:val="CommentReference"/>
        </w:rPr>
        <w:annotationRef/>
      </w:r>
      <w:r>
        <w:t>I can fill in details.</w:t>
      </w:r>
    </w:p>
  </w:comment>
  <w:comment w:id="880" w:author="Hemstrom, William Beryl" w:date="2023-01-20T17:57:00Z" w:initials="HWB">
    <w:p w14:paraId="11463D14" w14:textId="77777777" w:rsidR="003709ED" w:rsidRDefault="003709ED" w:rsidP="00CC36B1">
      <w:pPr>
        <w:pStyle w:val="CommentText"/>
      </w:pPr>
      <w:r>
        <w:rPr>
          <w:rStyle w:val="CommentReference"/>
        </w:rPr>
        <w:annotationRef/>
      </w:r>
      <w:r>
        <w:t>I can make a nicer plot here! Did we just do a umap or a PCA as well?</w:t>
      </w:r>
    </w:p>
  </w:comment>
  <w:comment w:id="919" w:author="Hemstrom, William Beryl [2]" w:date="2023-05-08T15:05:00Z" w:initials="HWB">
    <w:p w14:paraId="466C2AC3" w14:textId="77777777" w:rsidR="008B174E" w:rsidRDefault="008B174E" w:rsidP="00DB48A5">
      <w:pPr>
        <w:pStyle w:val="CommentText"/>
      </w:pPr>
      <w:r>
        <w:rPr>
          <w:rStyle w:val="CommentReference"/>
        </w:rPr>
        <w:annotationRef/>
      </w:r>
      <w:r>
        <w:t>Could do this as an SI</w:t>
      </w:r>
    </w:p>
  </w:comment>
  <w:comment w:id="1511" w:author="Hemstrom, William Beryl" w:date="2023-01-23T15:20:00Z" w:initials="HWB">
    <w:p w14:paraId="0C0210F3" w14:textId="464EFA00" w:rsidR="00C802F5" w:rsidRDefault="00C802F5">
      <w:pPr>
        <w:pStyle w:val="CommentText"/>
      </w:pPr>
      <w:r>
        <w:rPr>
          <w:rStyle w:val="CommentReference"/>
        </w:rPr>
        <w:annotationRef/>
      </w:r>
      <w:r>
        <w:t xml:space="preserve">I re-wrote the diversity section to be a bit more clear. We can include means in the table. We could also re-run everything grouped by region to get region-wide statistics, which is probably better! </w:t>
      </w:r>
    </w:p>
    <w:p w14:paraId="4650E463" w14:textId="77777777" w:rsidR="00C802F5" w:rsidRDefault="00C802F5">
      <w:pPr>
        <w:pStyle w:val="CommentText"/>
      </w:pPr>
    </w:p>
    <w:p w14:paraId="1996922B" w14:textId="77777777" w:rsidR="00C802F5" w:rsidRDefault="00C802F5" w:rsidP="009F2AA6">
      <w:pPr>
        <w:pStyle w:val="CommentText"/>
      </w:pPr>
      <w:r>
        <w:t>I think we can probably clump up a lot of these results together overall. We also will need to note our sequencing results as well (number of reads,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BD4772" w15:done="0"/>
  <w15:commentEx w15:paraId="58EB330E" w15:done="0"/>
  <w15:commentEx w15:paraId="18832083" w15:done="0"/>
  <w15:commentEx w15:paraId="24B81D45" w15:done="0"/>
  <w15:commentEx w15:paraId="5C435550" w15:done="0"/>
  <w15:commentEx w15:paraId="20390451" w15:done="0"/>
  <w15:commentEx w15:paraId="2EBA1B0B" w15:done="0"/>
  <w15:commentEx w15:paraId="149677B0" w15:done="0"/>
  <w15:commentEx w15:paraId="0EEDFD48" w15:done="0"/>
  <w15:commentEx w15:paraId="48C6737A" w15:done="0"/>
  <w15:commentEx w15:paraId="57D7F222" w15:paraIdParent="48C6737A" w15:done="0"/>
  <w15:commentEx w15:paraId="7BEF1283" w15:done="0"/>
  <w15:commentEx w15:paraId="40EAF58F" w15:done="0"/>
  <w15:commentEx w15:paraId="78AAA2F1" w15:done="0"/>
  <w15:commentEx w15:paraId="6728D6BE" w15:done="0"/>
  <w15:commentEx w15:paraId="5DD5EBAF" w15:done="0"/>
  <w15:commentEx w15:paraId="23C798EF" w15:done="0"/>
  <w15:commentEx w15:paraId="00AA4FC5" w15:done="0"/>
  <w15:commentEx w15:paraId="358BB520" w15:done="0"/>
  <w15:commentEx w15:paraId="142ECC07" w15:done="0"/>
  <w15:commentEx w15:paraId="05F766B8" w15:done="0"/>
  <w15:commentEx w15:paraId="461C4F14" w15:done="0"/>
  <w15:commentEx w15:paraId="20E7EEB3" w15:done="0"/>
  <w15:commentEx w15:paraId="398614B5" w15:done="0"/>
  <w15:commentEx w15:paraId="27029F95" w15:done="0"/>
  <w15:commentEx w15:paraId="11463D14" w15:done="0"/>
  <w15:commentEx w15:paraId="466C2AC3" w15:done="0"/>
  <w15:commentEx w15:paraId="19969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E78C" w16cex:dateUtc="2023-01-20T00:00:00Z"/>
  <w16cex:commentExtensible w16cex:durableId="2773E7EF" w16cex:dateUtc="2023-01-20T00:01:00Z"/>
  <w16cex:commentExtensible w16cex:durableId="27753D34" w16cex:dateUtc="2023-01-21T00:17:00Z"/>
  <w16cex:commentExtensible w16cex:durableId="27753E1A" w16cex:dateUtc="2023-01-21T00:21:00Z"/>
  <w16cex:commentExtensible w16cex:durableId="27753E64" w16cex:dateUtc="2023-01-21T00:23:00Z"/>
  <w16cex:commentExtensible w16cex:durableId="27753EEA" w16cex:dateUtc="2023-01-21T00:25:00Z"/>
  <w16cex:commentExtensible w16cex:durableId="2775482A" w16cex:dateUtc="2023-01-21T01:03:00Z"/>
  <w16cex:commentExtensible w16cex:durableId="27753F2B" w16cex:dateUtc="2023-01-21T00:26:00Z"/>
  <w16cex:commentExtensible w16cex:durableId="2775411D" w16cex:dateUtc="2023-01-21T00:34:00Z"/>
  <w16cex:commentExtensible w16cex:durableId="27754198" w16cex:dateUtc="2023-01-21T00:36:00Z"/>
  <w16cex:commentExtensible w16cex:durableId="27754B4F" w16cex:dateUtc="2023-01-21T01:18:00Z"/>
  <w16cex:commentExtensible w16cex:durableId="2803801D" w16cex:dateUtc="2023-05-08T21:05:00Z"/>
  <w16cex:commentExtensible w16cex:durableId="27754164" w16cex:dateUtc="2023-01-21T00:35:00Z"/>
  <w16cex:commentExtensible w16cex:durableId="277547E5" w16cex:dateUtc="2023-01-21T01:03:00Z"/>
  <w16cex:commentExtensible w16cex:durableId="27754A85" w16cex:dateUtc="2023-01-21T01:14:00Z"/>
  <w16cex:commentExtensible w16cex:durableId="27754AA2" w16cex:dateUtc="2023-01-21T01:15:00Z"/>
  <w16cex:commentExtensible w16cex:durableId="27754B1E" w16cex:dateUtc="2023-01-21T01:17:00Z"/>
  <w16cex:commentExtensible w16cex:durableId="27754A41" w16cex:dateUtc="2023-01-21T01:13:00Z"/>
  <w16cex:commentExtensible w16cex:durableId="27754B97" w16cex:dateUtc="2023-01-21T01:19:00Z"/>
  <w16cex:commentExtensible w16cex:durableId="27754C69" w16cex:dateUtc="2023-01-21T01:22:00Z"/>
  <w16cex:commentExtensible w16cex:durableId="27754F17" w16cex:dateUtc="2023-01-21T01:34:00Z"/>
  <w16cex:commentExtensible w16cex:durableId="27754F01" w16cex:dateUtc="2023-01-21T01:33:00Z"/>
  <w16cex:commentExtensible w16cex:durableId="277550F4" w16cex:dateUtc="2023-01-21T01:42:00Z"/>
  <w16cex:commentExtensible w16cex:durableId="27755355" w16cex:dateUtc="2023-01-21T01:52:00Z"/>
  <w16cex:commentExtensible w16cex:durableId="27755459" w16cex:dateUtc="2023-01-21T01:56:00Z"/>
  <w16cex:commentExtensible w16cex:durableId="27755473" w16cex:dateUtc="2023-01-21T01:57:00Z"/>
  <w16cex:commentExtensible w16cex:durableId="28038E42" w16cex:dateUtc="2023-05-08T22:05:00Z"/>
  <w16cex:commentExtensible w16cex:durableId="27792429" w16cex:dateUtc="2023-01-23T2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BD4772" w16cid:durableId="2773E78C"/>
  <w16cid:commentId w16cid:paraId="58EB330E" w16cid:durableId="2773E7EF"/>
  <w16cid:commentId w16cid:paraId="18832083" w16cid:durableId="27753D34"/>
  <w16cid:commentId w16cid:paraId="24B81D45" w16cid:durableId="27753E1A"/>
  <w16cid:commentId w16cid:paraId="5C435550" w16cid:durableId="27753E64"/>
  <w16cid:commentId w16cid:paraId="20390451" w16cid:durableId="27753EEA"/>
  <w16cid:commentId w16cid:paraId="2EBA1B0B" w16cid:durableId="2775482A"/>
  <w16cid:commentId w16cid:paraId="149677B0" w16cid:durableId="27753F2B"/>
  <w16cid:commentId w16cid:paraId="0EEDFD48" w16cid:durableId="2775411D"/>
  <w16cid:commentId w16cid:paraId="48C6737A" w16cid:durableId="27754198"/>
  <w16cid:commentId w16cid:paraId="57D7F222" w16cid:durableId="27754B4F"/>
  <w16cid:commentId w16cid:paraId="7BEF1283" w16cid:durableId="2803801D"/>
  <w16cid:commentId w16cid:paraId="40EAF58F" w16cid:durableId="27754164"/>
  <w16cid:commentId w16cid:paraId="78AAA2F1" w16cid:durableId="277547E5"/>
  <w16cid:commentId w16cid:paraId="6728D6BE" w16cid:durableId="27754A85"/>
  <w16cid:commentId w16cid:paraId="5DD5EBAF" w16cid:durableId="27754AA2"/>
  <w16cid:commentId w16cid:paraId="23C798EF" w16cid:durableId="27754B1E"/>
  <w16cid:commentId w16cid:paraId="00AA4FC5" w16cid:durableId="27754A41"/>
  <w16cid:commentId w16cid:paraId="358BB520" w16cid:durableId="27754B97"/>
  <w16cid:commentId w16cid:paraId="142ECC07" w16cid:durableId="27754C69"/>
  <w16cid:commentId w16cid:paraId="05F766B8" w16cid:durableId="27754F17"/>
  <w16cid:commentId w16cid:paraId="461C4F14" w16cid:durableId="27754F01"/>
  <w16cid:commentId w16cid:paraId="20E7EEB3" w16cid:durableId="277550F4"/>
  <w16cid:commentId w16cid:paraId="398614B5" w16cid:durableId="27755355"/>
  <w16cid:commentId w16cid:paraId="27029F95" w16cid:durableId="27755459"/>
  <w16cid:commentId w16cid:paraId="11463D14" w16cid:durableId="27755473"/>
  <w16cid:commentId w16cid:paraId="466C2AC3" w16cid:durableId="28038E42"/>
  <w16cid:commentId w16cid:paraId="1996922B" w16cid:durableId="277924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C9382" w14:textId="77777777" w:rsidR="00617D62" w:rsidRDefault="00617D62" w:rsidP="0099686D">
      <w:r>
        <w:separator/>
      </w:r>
    </w:p>
  </w:endnote>
  <w:endnote w:type="continuationSeparator" w:id="0">
    <w:p w14:paraId="1FE6570B" w14:textId="77777777" w:rsidR="00617D62" w:rsidRDefault="00617D62" w:rsidP="00996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BDC5D" w14:textId="77777777" w:rsidR="00B20F32" w:rsidRPr="00127450" w:rsidRDefault="00B20F32">
    <w:pPr>
      <w:pStyle w:val="Footer"/>
      <w:jc w:val="center"/>
      <w:rPr>
        <w:rFonts w:ascii="Times New Roman" w:hAnsi="Times New Roman" w:cs="Times New Roman"/>
      </w:rPr>
    </w:pPr>
    <w:r w:rsidRPr="00127450">
      <w:rPr>
        <w:rFonts w:ascii="Times New Roman" w:hAnsi="Times New Roman" w:cs="Times New Roman"/>
      </w:rPr>
      <w:fldChar w:fldCharType="begin"/>
    </w:r>
    <w:r w:rsidRPr="00127450">
      <w:rPr>
        <w:rFonts w:ascii="Times New Roman" w:hAnsi="Times New Roman" w:cs="Times New Roman"/>
      </w:rPr>
      <w:instrText xml:space="preserve"> PAGE   \* MERGEFORMAT </w:instrText>
    </w:r>
    <w:r w:rsidRPr="00127450">
      <w:rPr>
        <w:rFonts w:ascii="Times New Roman" w:hAnsi="Times New Roman" w:cs="Times New Roman"/>
      </w:rPr>
      <w:fldChar w:fldCharType="separate"/>
    </w:r>
    <w:r w:rsidR="0091183B">
      <w:rPr>
        <w:rFonts w:ascii="Times New Roman" w:hAnsi="Times New Roman" w:cs="Times New Roman"/>
        <w:noProof/>
      </w:rPr>
      <w:t>iv</w:t>
    </w:r>
    <w:r w:rsidRPr="00127450">
      <w:rPr>
        <w:rFonts w:ascii="Times New Roman" w:hAnsi="Times New Roman" w:cs="Times New Roman"/>
        <w:noProof/>
      </w:rPr>
      <w:fldChar w:fldCharType="end"/>
    </w:r>
  </w:p>
  <w:p w14:paraId="37A1AA3C" w14:textId="77777777" w:rsidR="00B20F32" w:rsidRDefault="00B20F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163D" w14:textId="3F36AA2F" w:rsidR="00B20F32" w:rsidRPr="0099686D" w:rsidRDefault="00B20F32">
    <w:pPr>
      <w:pStyle w:val="Footer"/>
      <w:jc w:val="center"/>
      <w:rPr>
        <w:rFonts w:ascii="Times New Roman" w:hAnsi="Times New Roman" w:cs="Times New Roman"/>
      </w:rPr>
    </w:pPr>
    <w:r w:rsidRPr="0099686D">
      <w:rPr>
        <w:rFonts w:ascii="Times New Roman" w:hAnsi="Times New Roman" w:cs="Times New Roman"/>
      </w:rPr>
      <w:fldChar w:fldCharType="begin"/>
    </w:r>
    <w:r w:rsidRPr="0099686D">
      <w:rPr>
        <w:rFonts w:ascii="Times New Roman" w:hAnsi="Times New Roman" w:cs="Times New Roman"/>
      </w:rPr>
      <w:instrText xml:space="preserve"> PAGE   \* MERGEFORMAT </w:instrText>
    </w:r>
    <w:r w:rsidRPr="0099686D">
      <w:rPr>
        <w:rFonts w:ascii="Times New Roman" w:hAnsi="Times New Roman" w:cs="Times New Roman"/>
      </w:rPr>
      <w:fldChar w:fldCharType="separate"/>
    </w:r>
    <w:r w:rsidR="0091183B">
      <w:rPr>
        <w:rFonts w:ascii="Times New Roman" w:hAnsi="Times New Roman" w:cs="Times New Roman"/>
        <w:noProof/>
      </w:rPr>
      <w:t>iii</w:t>
    </w:r>
    <w:r w:rsidRPr="0099686D">
      <w:rPr>
        <w:rFonts w:ascii="Times New Roman" w:hAnsi="Times New Roman" w:cs="Times New Roman"/>
        <w:noProof/>
      </w:rPr>
      <w:fldChar w:fldCharType="end"/>
    </w:r>
  </w:p>
  <w:p w14:paraId="357AE06D" w14:textId="77777777" w:rsidR="00B20F32" w:rsidRDefault="00B20F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8C858" w14:textId="77777777" w:rsidR="00B20F32" w:rsidRDefault="00B20F32" w:rsidP="004D642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2ABFBF" w14:textId="77777777" w:rsidR="00B20F32" w:rsidRDefault="00B20F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4C78E" w14:textId="77777777" w:rsidR="00B20F32" w:rsidRPr="00127450" w:rsidRDefault="00B20F32">
    <w:pPr>
      <w:pStyle w:val="Footer"/>
      <w:jc w:val="center"/>
      <w:rPr>
        <w:rFonts w:ascii="Times New Roman" w:hAnsi="Times New Roman" w:cs="Times New Roman"/>
      </w:rPr>
    </w:pPr>
    <w:r w:rsidRPr="00127450">
      <w:rPr>
        <w:rFonts w:ascii="Times New Roman" w:hAnsi="Times New Roman" w:cs="Times New Roman"/>
      </w:rPr>
      <w:fldChar w:fldCharType="begin"/>
    </w:r>
    <w:r w:rsidRPr="00127450">
      <w:rPr>
        <w:rFonts w:ascii="Times New Roman" w:hAnsi="Times New Roman" w:cs="Times New Roman"/>
      </w:rPr>
      <w:instrText xml:space="preserve"> PAGE   \* MERGEFORMAT </w:instrText>
    </w:r>
    <w:r w:rsidRPr="00127450">
      <w:rPr>
        <w:rFonts w:ascii="Times New Roman" w:hAnsi="Times New Roman" w:cs="Times New Roman"/>
      </w:rPr>
      <w:fldChar w:fldCharType="separate"/>
    </w:r>
    <w:r w:rsidR="0091183B">
      <w:rPr>
        <w:rFonts w:ascii="Times New Roman" w:hAnsi="Times New Roman" w:cs="Times New Roman"/>
        <w:noProof/>
      </w:rPr>
      <w:t>viii</w:t>
    </w:r>
    <w:r w:rsidRPr="00127450">
      <w:rPr>
        <w:rFonts w:ascii="Times New Roman" w:hAnsi="Times New Roman" w:cs="Times New Roman"/>
        <w:noProof/>
      </w:rPr>
      <w:fldChar w:fldCharType="end"/>
    </w:r>
  </w:p>
  <w:p w14:paraId="74086AB3" w14:textId="77777777" w:rsidR="00B20F32" w:rsidRDefault="00B20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834AF" w14:textId="77777777" w:rsidR="00617D62" w:rsidRDefault="00617D62" w:rsidP="0099686D">
      <w:r>
        <w:separator/>
      </w:r>
    </w:p>
  </w:footnote>
  <w:footnote w:type="continuationSeparator" w:id="0">
    <w:p w14:paraId="0389CE98" w14:textId="77777777" w:rsidR="00617D62" w:rsidRDefault="00617D62" w:rsidP="00996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BF3" w14:textId="77777777" w:rsidR="00B20F32" w:rsidRDefault="00B20F32" w:rsidP="004D642C">
    <w:pPr>
      <w:pStyle w:val="Header"/>
      <w:jc w:val="cent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99DED" w14:textId="77777777" w:rsidR="00B20F32" w:rsidRDefault="00B20F32" w:rsidP="004D642C">
    <w:pPr>
      <w:pStyle w:val="Header"/>
      <w:jc w:val="cent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4681F" w14:textId="77777777" w:rsidR="00B20F32" w:rsidRDefault="00B20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3326DB"/>
    <w:multiLevelType w:val="hybridMultilevel"/>
    <w:tmpl w:val="95AC7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63481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strom, William Beryl">
    <w15:presenceInfo w15:providerId="None" w15:userId="Hemstrom, William Beryl"/>
  </w15:person>
  <w15:person w15:author="Hemstrom, William Beryl [2]">
    <w15:presenceInfo w15:providerId="AD" w15:userId="S::whemstro@purdue.edu::919baf96-2b94-4e61-b9db-422ac6360f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4096" w:nlCheck="1" w:checkStyle="0"/>
  <w:activeWritingStyle w:appName="MSWord" w:lang="de-DE" w:vendorID="64" w:dllVersion="4096" w:nlCheck="1" w:checkStyle="0"/>
  <w:activeWritingStyle w:appName="MSWord" w:lang="en-US" w:vendorID="64" w:dllVersion="0" w:nlCheck="1" w:checkStyle="0"/>
  <w:proofState w:spelling="clean" w:grammar="clean"/>
  <w:trackRevisions/>
  <w:defaultTabStop w:val="720"/>
  <w:drawingGridHorizontalSpacing w:val="115"/>
  <w:drawingGridVerticalSpacing w:val="18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88E"/>
    <w:rsid w:val="0000488C"/>
    <w:rsid w:val="00004FA7"/>
    <w:rsid w:val="00005DC3"/>
    <w:rsid w:val="00005E7F"/>
    <w:rsid w:val="00007DCC"/>
    <w:rsid w:val="00015DA1"/>
    <w:rsid w:val="00020497"/>
    <w:rsid w:val="00020BA8"/>
    <w:rsid w:val="00024034"/>
    <w:rsid w:val="000258A8"/>
    <w:rsid w:val="00034D0E"/>
    <w:rsid w:val="00035232"/>
    <w:rsid w:val="000352C3"/>
    <w:rsid w:val="00035532"/>
    <w:rsid w:val="00035F0E"/>
    <w:rsid w:val="000361CD"/>
    <w:rsid w:val="00043271"/>
    <w:rsid w:val="000457C5"/>
    <w:rsid w:val="00045C3F"/>
    <w:rsid w:val="0005676E"/>
    <w:rsid w:val="00061645"/>
    <w:rsid w:val="00066DCC"/>
    <w:rsid w:val="000672C2"/>
    <w:rsid w:val="000714C6"/>
    <w:rsid w:val="000811D1"/>
    <w:rsid w:val="000846EF"/>
    <w:rsid w:val="000849D4"/>
    <w:rsid w:val="00084D43"/>
    <w:rsid w:val="000860E4"/>
    <w:rsid w:val="00090CD8"/>
    <w:rsid w:val="000930AE"/>
    <w:rsid w:val="00093E04"/>
    <w:rsid w:val="000952CA"/>
    <w:rsid w:val="00096F39"/>
    <w:rsid w:val="00097D5E"/>
    <w:rsid w:val="000A217D"/>
    <w:rsid w:val="000A2DBD"/>
    <w:rsid w:val="000B1915"/>
    <w:rsid w:val="000B2361"/>
    <w:rsid w:val="000B2791"/>
    <w:rsid w:val="000B709F"/>
    <w:rsid w:val="000B7387"/>
    <w:rsid w:val="000C2CBD"/>
    <w:rsid w:val="000C3AF9"/>
    <w:rsid w:val="000C49CA"/>
    <w:rsid w:val="000C6CDF"/>
    <w:rsid w:val="000C7B6F"/>
    <w:rsid w:val="000D0D28"/>
    <w:rsid w:val="000D51B3"/>
    <w:rsid w:val="000D5727"/>
    <w:rsid w:val="000D61EE"/>
    <w:rsid w:val="000D719E"/>
    <w:rsid w:val="000D7682"/>
    <w:rsid w:val="000E163B"/>
    <w:rsid w:val="000E2B4A"/>
    <w:rsid w:val="000E405E"/>
    <w:rsid w:val="000F6E48"/>
    <w:rsid w:val="00100022"/>
    <w:rsid w:val="00100CA9"/>
    <w:rsid w:val="00101222"/>
    <w:rsid w:val="0011763A"/>
    <w:rsid w:val="00120A1F"/>
    <w:rsid w:val="00124017"/>
    <w:rsid w:val="0012731F"/>
    <w:rsid w:val="00127450"/>
    <w:rsid w:val="00133F53"/>
    <w:rsid w:val="001365F8"/>
    <w:rsid w:val="001372ED"/>
    <w:rsid w:val="00150480"/>
    <w:rsid w:val="00151AE2"/>
    <w:rsid w:val="00152B7B"/>
    <w:rsid w:val="00154CD4"/>
    <w:rsid w:val="00160BA3"/>
    <w:rsid w:val="0016379C"/>
    <w:rsid w:val="001644B7"/>
    <w:rsid w:val="001662F3"/>
    <w:rsid w:val="00167F51"/>
    <w:rsid w:val="00171358"/>
    <w:rsid w:val="00172ABF"/>
    <w:rsid w:val="001745EA"/>
    <w:rsid w:val="001750DC"/>
    <w:rsid w:val="00175674"/>
    <w:rsid w:val="001760B0"/>
    <w:rsid w:val="0018070E"/>
    <w:rsid w:val="00184421"/>
    <w:rsid w:val="001921DC"/>
    <w:rsid w:val="00192750"/>
    <w:rsid w:val="001927AB"/>
    <w:rsid w:val="00193BF3"/>
    <w:rsid w:val="00195EE7"/>
    <w:rsid w:val="001A0AD6"/>
    <w:rsid w:val="001A1DBC"/>
    <w:rsid w:val="001B1846"/>
    <w:rsid w:val="001B5E0F"/>
    <w:rsid w:val="001B5EED"/>
    <w:rsid w:val="001C02EB"/>
    <w:rsid w:val="001C13F2"/>
    <w:rsid w:val="001C1BC6"/>
    <w:rsid w:val="001D4870"/>
    <w:rsid w:val="001E1F0A"/>
    <w:rsid w:val="001E25D3"/>
    <w:rsid w:val="001E368A"/>
    <w:rsid w:val="001E3ED7"/>
    <w:rsid w:val="001E67D1"/>
    <w:rsid w:val="001E744F"/>
    <w:rsid w:val="001E7ADD"/>
    <w:rsid w:val="001E7D2F"/>
    <w:rsid w:val="001F1D5B"/>
    <w:rsid w:val="001F3720"/>
    <w:rsid w:val="00204784"/>
    <w:rsid w:val="00205AD8"/>
    <w:rsid w:val="0021066D"/>
    <w:rsid w:val="002124EB"/>
    <w:rsid w:val="002213F7"/>
    <w:rsid w:val="0022290C"/>
    <w:rsid w:val="00230B6D"/>
    <w:rsid w:val="0023461B"/>
    <w:rsid w:val="00244805"/>
    <w:rsid w:val="00245633"/>
    <w:rsid w:val="002458DA"/>
    <w:rsid w:val="002516CD"/>
    <w:rsid w:val="0025249D"/>
    <w:rsid w:val="002534D3"/>
    <w:rsid w:val="002559D9"/>
    <w:rsid w:val="00256EAE"/>
    <w:rsid w:val="002669F1"/>
    <w:rsid w:val="00275BF5"/>
    <w:rsid w:val="0027696B"/>
    <w:rsid w:val="00280C21"/>
    <w:rsid w:val="00281523"/>
    <w:rsid w:val="002815F4"/>
    <w:rsid w:val="00283E98"/>
    <w:rsid w:val="00290F8D"/>
    <w:rsid w:val="0029107F"/>
    <w:rsid w:val="00294737"/>
    <w:rsid w:val="002953DB"/>
    <w:rsid w:val="002A6803"/>
    <w:rsid w:val="002A7D97"/>
    <w:rsid w:val="002B13F8"/>
    <w:rsid w:val="002B18CC"/>
    <w:rsid w:val="002B7772"/>
    <w:rsid w:val="002C090E"/>
    <w:rsid w:val="002C0D06"/>
    <w:rsid w:val="002C12F8"/>
    <w:rsid w:val="002C13DF"/>
    <w:rsid w:val="002C2454"/>
    <w:rsid w:val="002C7832"/>
    <w:rsid w:val="002C7AAE"/>
    <w:rsid w:val="002D403F"/>
    <w:rsid w:val="002E28F3"/>
    <w:rsid w:val="002E5B0E"/>
    <w:rsid w:val="002F15AE"/>
    <w:rsid w:val="002F3785"/>
    <w:rsid w:val="002F609D"/>
    <w:rsid w:val="002F631B"/>
    <w:rsid w:val="002F79F3"/>
    <w:rsid w:val="00300258"/>
    <w:rsid w:val="00300661"/>
    <w:rsid w:val="00300B7B"/>
    <w:rsid w:val="003032E1"/>
    <w:rsid w:val="00304773"/>
    <w:rsid w:val="00305320"/>
    <w:rsid w:val="003129B8"/>
    <w:rsid w:val="00313EAA"/>
    <w:rsid w:val="00314192"/>
    <w:rsid w:val="00322089"/>
    <w:rsid w:val="00322C28"/>
    <w:rsid w:val="00333CC8"/>
    <w:rsid w:val="003350D3"/>
    <w:rsid w:val="0034191F"/>
    <w:rsid w:val="003435F1"/>
    <w:rsid w:val="00346282"/>
    <w:rsid w:val="00346663"/>
    <w:rsid w:val="00356801"/>
    <w:rsid w:val="003600A6"/>
    <w:rsid w:val="00360568"/>
    <w:rsid w:val="003618DC"/>
    <w:rsid w:val="003709ED"/>
    <w:rsid w:val="003743E6"/>
    <w:rsid w:val="00380666"/>
    <w:rsid w:val="003818DC"/>
    <w:rsid w:val="00384A01"/>
    <w:rsid w:val="00386AB6"/>
    <w:rsid w:val="00386F24"/>
    <w:rsid w:val="00387290"/>
    <w:rsid w:val="00392BDC"/>
    <w:rsid w:val="003A1824"/>
    <w:rsid w:val="003A5D31"/>
    <w:rsid w:val="003A6D69"/>
    <w:rsid w:val="003B1ACF"/>
    <w:rsid w:val="003B526E"/>
    <w:rsid w:val="003C2965"/>
    <w:rsid w:val="003C3D70"/>
    <w:rsid w:val="003C4E9D"/>
    <w:rsid w:val="003D21B2"/>
    <w:rsid w:val="003D2B5C"/>
    <w:rsid w:val="003D534B"/>
    <w:rsid w:val="003D5B17"/>
    <w:rsid w:val="003D6CD5"/>
    <w:rsid w:val="003E118E"/>
    <w:rsid w:val="003E6AAB"/>
    <w:rsid w:val="003E6E8B"/>
    <w:rsid w:val="003F02CB"/>
    <w:rsid w:val="003F10D4"/>
    <w:rsid w:val="003F269A"/>
    <w:rsid w:val="003F2DB3"/>
    <w:rsid w:val="003F4D9F"/>
    <w:rsid w:val="003F6D48"/>
    <w:rsid w:val="00402C04"/>
    <w:rsid w:val="00411529"/>
    <w:rsid w:val="00411D1F"/>
    <w:rsid w:val="00414FF1"/>
    <w:rsid w:val="00420C44"/>
    <w:rsid w:val="00424071"/>
    <w:rsid w:val="00424FA9"/>
    <w:rsid w:val="004255B2"/>
    <w:rsid w:val="00425F84"/>
    <w:rsid w:val="00427EA8"/>
    <w:rsid w:val="0044200A"/>
    <w:rsid w:val="00443334"/>
    <w:rsid w:val="00445259"/>
    <w:rsid w:val="004463F6"/>
    <w:rsid w:val="0044657F"/>
    <w:rsid w:val="00447BED"/>
    <w:rsid w:val="00447E7F"/>
    <w:rsid w:val="00457171"/>
    <w:rsid w:val="00461E75"/>
    <w:rsid w:val="0046265C"/>
    <w:rsid w:val="004670BA"/>
    <w:rsid w:val="004700C9"/>
    <w:rsid w:val="0047236D"/>
    <w:rsid w:val="0047299D"/>
    <w:rsid w:val="0047640D"/>
    <w:rsid w:val="00480A46"/>
    <w:rsid w:val="00482D70"/>
    <w:rsid w:val="00484780"/>
    <w:rsid w:val="00486300"/>
    <w:rsid w:val="00486AB9"/>
    <w:rsid w:val="00486FD5"/>
    <w:rsid w:val="00490D9D"/>
    <w:rsid w:val="00494DA3"/>
    <w:rsid w:val="00496059"/>
    <w:rsid w:val="00496B27"/>
    <w:rsid w:val="004A1070"/>
    <w:rsid w:val="004A38F9"/>
    <w:rsid w:val="004A57F0"/>
    <w:rsid w:val="004A6EE1"/>
    <w:rsid w:val="004B3F36"/>
    <w:rsid w:val="004B4A46"/>
    <w:rsid w:val="004B4B48"/>
    <w:rsid w:val="004B6AA3"/>
    <w:rsid w:val="004B76FC"/>
    <w:rsid w:val="004C01BC"/>
    <w:rsid w:val="004C1BBC"/>
    <w:rsid w:val="004C62EB"/>
    <w:rsid w:val="004C7068"/>
    <w:rsid w:val="004D2172"/>
    <w:rsid w:val="004D4170"/>
    <w:rsid w:val="004D4BD4"/>
    <w:rsid w:val="004D5E4E"/>
    <w:rsid w:val="004D642C"/>
    <w:rsid w:val="004E6FA5"/>
    <w:rsid w:val="004F058B"/>
    <w:rsid w:val="004F07CA"/>
    <w:rsid w:val="004F1AAA"/>
    <w:rsid w:val="004F396F"/>
    <w:rsid w:val="004F7458"/>
    <w:rsid w:val="005024F1"/>
    <w:rsid w:val="005025B1"/>
    <w:rsid w:val="00502684"/>
    <w:rsid w:val="00503381"/>
    <w:rsid w:val="005041C5"/>
    <w:rsid w:val="005041D7"/>
    <w:rsid w:val="00507022"/>
    <w:rsid w:val="00507D43"/>
    <w:rsid w:val="00507FB5"/>
    <w:rsid w:val="005108A7"/>
    <w:rsid w:val="00515E5C"/>
    <w:rsid w:val="00520E69"/>
    <w:rsid w:val="00521DC2"/>
    <w:rsid w:val="0052568C"/>
    <w:rsid w:val="005264A2"/>
    <w:rsid w:val="00531B66"/>
    <w:rsid w:val="00532813"/>
    <w:rsid w:val="00532847"/>
    <w:rsid w:val="005336C6"/>
    <w:rsid w:val="0053613F"/>
    <w:rsid w:val="00537DE0"/>
    <w:rsid w:val="00543E89"/>
    <w:rsid w:val="00544C92"/>
    <w:rsid w:val="00546390"/>
    <w:rsid w:val="0054659A"/>
    <w:rsid w:val="005474E5"/>
    <w:rsid w:val="00547ACC"/>
    <w:rsid w:val="005500F2"/>
    <w:rsid w:val="00553AE7"/>
    <w:rsid w:val="0055422D"/>
    <w:rsid w:val="005615CF"/>
    <w:rsid w:val="00563EEE"/>
    <w:rsid w:val="005655E4"/>
    <w:rsid w:val="00571575"/>
    <w:rsid w:val="00572649"/>
    <w:rsid w:val="00573E70"/>
    <w:rsid w:val="00574553"/>
    <w:rsid w:val="00577A39"/>
    <w:rsid w:val="00583D45"/>
    <w:rsid w:val="00585D46"/>
    <w:rsid w:val="00592B90"/>
    <w:rsid w:val="0059317C"/>
    <w:rsid w:val="005933C8"/>
    <w:rsid w:val="005943A5"/>
    <w:rsid w:val="0059528D"/>
    <w:rsid w:val="005A1505"/>
    <w:rsid w:val="005B1BA9"/>
    <w:rsid w:val="005B2796"/>
    <w:rsid w:val="005B2A39"/>
    <w:rsid w:val="005B35E0"/>
    <w:rsid w:val="005B41E3"/>
    <w:rsid w:val="005B4CA9"/>
    <w:rsid w:val="005B7BBD"/>
    <w:rsid w:val="005C093C"/>
    <w:rsid w:val="005C187A"/>
    <w:rsid w:val="005C6A4B"/>
    <w:rsid w:val="005D0754"/>
    <w:rsid w:val="005D1D75"/>
    <w:rsid w:val="005D3268"/>
    <w:rsid w:val="005D602B"/>
    <w:rsid w:val="005E039D"/>
    <w:rsid w:val="005E2039"/>
    <w:rsid w:val="005E3E0A"/>
    <w:rsid w:val="005F2EFE"/>
    <w:rsid w:val="005F463B"/>
    <w:rsid w:val="005F5756"/>
    <w:rsid w:val="005F729F"/>
    <w:rsid w:val="00604C4B"/>
    <w:rsid w:val="00607CE9"/>
    <w:rsid w:val="00610EA7"/>
    <w:rsid w:val="006143EC"/>
    <w:rsid w:val="006162E5"/>
    <w:rsid w:val="00616684"/>
    <w:rsid w:val="00617D62"/>
    <w:rsid w:val="00623211"/>
    <w:rsid w:val="00624B39"/>
    <w:rsid w:val="00632232"/>
    <w:rsid w:val="006342C1"/>
    <w:rsid w:val="00634F6C"/>
    <w:rsid w:val="00641425"/>
    <w:rsid w:val="00641563"/>
    <w:rsid w:val="006448CA"/>
    <w:rsid w:val="00644AD9"/>
    <w:rsid w:val="00644B04"/>
    <w:rsid w:val="006478AD"/>
    <w:rsid w:val="0065131E"/>
    <w:rsid w:val="006518FA"/>
    <w:rsid w:val="00652E2A"/>
    <w:rsid w:val="00653FDE"/>
    <w:rsid w:val="00656DD6"/>
    <w:rsid w:val="0066363A"/>
    <w:rsid w:val="00665127"/>
    <w:rsid w:val="0066595E"/>
    <w:rsid w:val="006670E9"/>
    <w:rsid w:val="006672F6"/>
    <w:rsid w:val="0067341B"/>
    <w:rsid w:val="00674665"/>
    <w:rsid w:val="006824B7"/>
    <w:rsid w:val="00683BF2"/>
    <w:rsid w:val="00685C77"/>
    <w:rsid w:val="00691BB5"/>
    <w:rsid w:val="00696895"/>
    <w:rsid w:val="00696D42"/>
    <w:rsid w:val="00697351"/>
    <w:rsid w:val="006C241C"/>
    <w:rsid w:val="006C28A3"/>
    <w:rsid w:val="006C3150"/>
    <w:rsid w:val="006C6C0E"/>
    <w:rsid w:val="006C6D7D"/>
    <w:rsid w:val="006D6839"/>
    <w:rsid w:val="006E1184"/>
    <w:rsid w:val="006E7929"/>
    <w:rsid w:val="006E7B49"/>
    <w:rsid w:val="006F0EF4"/>
    <w:rsid w:val="006F116E"/>
    <w:rsid w:val="006F3AF1"/>
    <w:rsid w:val="006F68BB"/>
    <w:rsid w:val="00701AB8"/>
    <w:rsid w:val="00701FDE"/>
    <w:rsid w:val="00702E31"/>
    <w:rsid w:val="00704CB4"/>
    <w:rsid w:val="00706297"/>
    <w:rsid w:val="00707682"/>
    <w:rsid w:val="0071015D"/>
    <w:rsid w:val="0071488E"/>
    <w:rsid w:val="00714FB8"/>
    <w:rsid w:val="00716CF7"/>
    <w:rsid w:val="00716E15"/>
    <w:rsid w:val="0072011A"/>
    <w:rsid w:val="00720154"/>
    <w:rsid w:val="00721BAB"/>
    <w:rsid w:val="00724535"/>
    <w:rsid w:val="00724FB9"/>
    <w:rsid w:val="00726EEA"/>
    <w:rsid w:val="00727844"/>
    <w:rsid w:val="00732082"/>
    <w:rsid w:val="00733840"/>
    <w:rsid w:val="007430E2"/>
    <w:rsid w:val="007472D6"/>
    <w:rsid w:val="0075155A"/>
    <w:rsid w:val="00751A06"/>
    <w:rsid w:val="00752733"/>
    <w:rsid w:val="00753C06"/>
    <w:rsid w:val="0076171D"/>
    <w:rsid w:val="00762F5B"/>
    <w:rsid w:val="00764234"/>
    <w:rsid w:val="007648F4"/>
    <w:rsid w:val="00770FAF"/>
    <w:rsid w:val="00771010"/>
    <w:rsid w:val="007732C4"/>
    <w:rsid w:val="00781715"/>
    <w:rsid w:val="00784442"/>
    <w:rsid w:val="00791824"/>
    <w:rsid w:val="00795D82"/>
    <w:rsid w:val="007A133C"/>
    <w:rsid w:val="007A2159"/>
    <w:rsid w:val="007A2E0A"/>
    <w:rsid w:val="007A5A96"/>
    <w:rsid w:val="007A7BBE"/>
    <w:rsid w:val="007B3482"/>
    <w:rsid w:val="007B5B49"/>
    <w:rsid w:val="007C148A"/>
    <w:rsid w:val="007C42F2"/>
    <w:rsid w:val="007C787B"/>
    <w:rsid w:val="007C7C09"/>
    <w:rsid w:val="007D0661"/>
    <w:rsid w:val="007D206B"/>
    <w:rsid w:val="007D412A"/>
    <w:rsid w:val="007D6FE9"/>
    <w:rsid w:val="007D77ED"/>
    <w:rsid w:val="007E4CAC"/>
    <w:rsid w:val="0080146D"/>
    <w:rsid w:val="008027B3"/>
    <w:rsid w:val="00803233"/>
    <w:rsid w:val="008039CE"/>
    <w:rsid w:val="00805D7B"/>
    <w:rsid w:val="0082002E"/>
    <w:rsid w:val="00820AF4"/>
    <w:rsid w:val="00824356"/>
    <w:rsid w:val="0082587F"/>
    <w:rsid w:val="008267BE"/>
    <w:rsid w:val="00842BC7"/>
    <w:rsid w:val="008450A5"/>
    <w:rsid w:val="00845C7E"/>
    <w:rsid w:val="00846618"/>
    <w:rsid w:val="00851FE8"/>
    <w:rsid w:val="00853FDD"/>
    <w:rsid w:val="00854B91"/>
    <w:rsid w:val="0085628C"/>
    <w:rsid w:val="008579D8"/>
    <w:rsid w:val="00864D93"/>
    <w:rsid w:val="008678D4"/>
    <w:rsid w:val="00867C53"/>
    <w:rsid w:val="008800D3"/>
    <w:rsid w:val="00885A1F"/>
    <w:rsid w:val="008916E1"/>
    <w:rsid w:val="00892C19"/>
    <w:rsid w:val="00894030"/>
    <w:rsid w:val="008949CC"/>
    <w:rsid w:val="00897CCF"/>
    <w:rsid w:val="008A066C"/>
    <w:rsid w:val="008A3C82"/>
    <w:rsid w:val="008A5D16"/>
    <w:rsid w:val="008A612F"/>
    <w:rsid w:val="008A6FB3"/>
    <w:rsid w:val="008B174E"/>
    <w:rsid w:val="008B56BC"/>
    <w:rsid w:val="008B6D40"/>
    <w:rsid w:val="008C3668"/>
    <w:rsid w:val="008C7326"/>
    <w:rsid w:val="008D0D9B"/>
    <w:rsid w:val="008D4615"/>
    <w:rsid w:val="008D4834"/>
    <w:rsid w:val="008D5D79"/>
    <w:rsid w:val="008D65C1"/>
    <w:rsid w:val="008E564B"/>
    <w:rsid w:val="008F2ECE"/>
    <w:rsid w:val="008F2F79"/>
    <w:rsid w:val="008F74D2"/>
    <w:rsid w:val="00900697"/>
    <w:rsid w:val="0090088C"/>
    <w:rsid w:val="00904640"/>
    <w:rsid w:val="00906749"/>
    <w:rsid w:val="009105B1"/>
    <w:rsid w:val="0091183B"/>
    <w:rsid w:val="009118BA"/>
    <w:rsid w:val="00911E32"/>
    <w:rsid w:val="0091647B"/>
    <w:rsid w:val="0091667E"/>
    <w:rsid w:val="00924428"/>
    <w:rsid w:val="009305E3"/>
    <w:rsid w:val="0093695B"/>
    <w:rsid w:val="00937B25"/>
    <w:rsid w:val="0094442C"/>
    <w:rsid w:val="00951189"/>
    <w:rsid w:val="0095146D"/>
    <w:rsid w:val="0095241F"/>
    <w:rsid w:val="00957F9B"/>
    <w:rsid w:val="00961F1D"/>
    <w:rsid w:val="009626BD"/>
    <w:rsid w:val="00965348"/>
    <w:rsid w:val="00966DDD"/>
    <w:rsid w:val="0097190E"/>
    <w:rsid w:val="00973CE1"/>
    <w:rsid w:val="00976148"/>
    <w:rsid w:val="00980E2E"/>
    <w:rsid w:val="009818C2"/>
    <w:rsid w:val="0098225C"/>
    <w:rsid w:val="00982E62"/>
    <w:rsid w:val="00985563"/>
    <w:rsid w:val="009870B5"/>
    <w:rsid w:val="00990EDF"/>
    <w:rsid w:val="0099686D"/>
    <w:rsid w:val="009A1ABB"/>
    <w:rsid w:val="009A2080"/>
    <w:rsid w:val="009A357C"/>
    <w:rsid w:val="009B1B50"/>
    <w:rsid w:val="009B330C"/>
    <w:rsid w:val="009B3F23"/>
    <w:rsid w:val="009B4F72"/>
    <w:rsid w:val="009B5B8E"/>
    <w:rsid w:val="009C73B0"/>
    <w:rsid w:val="009D615F"/>
    <w:rsid w:val="009D75E8"/>
    <w:rsid w:val="009E04DF"/>
    <w:rsid w:val="009E1944"/>
    <w:rsid w:val="009F2CC0"/>
    <w:rsid w:val="009F3BAA"/>
    <w:rsid w:val="009F3BCC"/>
    <w:rsid w:val="009F6F3A"/>
    <w:rsid w:val="00A00D3B"/>
    <w:rsid w:val="00A02718"/>
    <w:rsid w:val="00A02E50"/>
    <w:rsid w:val="00A05CA6"/>
    <w:rsid w:val="00A06E7A"/>
    <w:rsid w:val="00A1182E"/>
    <w:rsid w:val="00A11BCC"/>
    <w:rsid w:val="00A159B6"/>
    <w:rsid w:val="00A15B48"/>
    <w:rsid w:val="00A20037"/>
    <w:rsid w:val="00A221C1"/>
    <w:rsid w:val="00A227B9"/>
    <w:rsid w:val="00A247BD"/>
    <w:rsid w:val="00A269B1"/>
    <w:rsid w:val="00A41D8B"/>
    <w:rsid w:val="00A4279B"/>
    <w:rsid w:val="00A44BCB"/>
    <w:rsid w:val="00A5159D"/>
    <w:rsid w:val="00A55AC6"/>
    <w:rsid w:val="00A577AC"/>
    <w:rsid w:val="00A6245C"/>
    <w:rsid w:val="00A64198"/>
    <w:rsid w:val="00A66F97"/>
    <w:rsid w:val="00A807DB"/>
    <w:rsid w:val="00A80914"/>
    <w:rsid w:val="00A8275B"/>
    <w:rsid w:val="00A8314C"/>
    <w:rsid w:val="00A85F10"/>
    <w:rsid w:val="00A9010A"/>
    <w:rsid w:val="00A913E5"/>
    <w:rsid w:val="00A920DE"/>
    <w:rsid w:val="00A921E0"/>
    <w:rsid w:val="00A940FE"/>
    <w:rsid w:val="00A953CE"/>
    <w:rsid w:val="00AB4BAB"/>
    <w:rsid w:val="00AB533E"/>
    <w:rsid w:val="00AC13EA"/>
    <w:rsid w:val="00AC380D"/>
    <w:rsid w:val="00AC63C2"/>
    <w:rsid w:val="00AD129D"/>
    <w:rsid w:val="00AD650F"/>
    <w:rsid w:val="00AE097B"/>
    <w:rsid w:val="00AE7831"/>
    <w:rsid w:val="00AE7D4D"/>
    <w:rsid w:val="00AF50F1"/>
    <w:rsid w:val="00AF54A7"/>
    <w:rsid w:val="00B00D73"/>
    <w:rsid w:val="00B0120C"/>
    <w:rsid w:val="00B01A90"/>
    <w:rsid w:val="00B01D48"/>
    <w:rsid w:val="00B02909"/>
    <w:rsid w:val="00B034FE"/>
    <w:rsid w:val="00B035EF"/>
    <w:rsid w:val="00B067E4"/>
    <w:rsid w:val="00B10A41"/>
    <w:rsid w:val="00B12B1F"/>
    <w:rsid w:val="00B20A29"/>
    <w:rsid w:val="00B20EFD"/>
    <w:rsid w:val="00B20F32"/>
    <w:rsid w:val="00B31F39"/>
    <w:rsid w:val="00B31FBA"/>
    <w:rsid w:val="00B4713E"/>
    <w:rsid w:val="00B50DF8"/>
    <w:rsid w:val="00B52EC4"/>
    <w:rsid w:val="00B55B9A"/>
    <w:rsid w:val="00B602C6"/>
    <w:rsid w:val="00B605DB"/>
    <w:rsid w:val="00B60C14"/>
    <w:rsid w:val="00B62438"/>
    <w:rsid w:val="00B63085"/>
    <w:rsid w:val="00B630FE"/>
    <w:rsid w:val="00B63402"/>
    <w:rsid w:val="00B6423B"/>
    <w:rsid w:val="00B64B49"/>
    <w:rsid w:val="00B659F8"/>
    <w:rsid w:val="00B66087"/>
    <w:rsid w:val="00B67C5E"/>
    <w:rsid w:val="00B67DB0"/>
    <w:rsid w:val="00B67F06"/>
    <w:rsid w:val="00B71F0B"/>
    <w:rsid w:val="00B74AC9"/>
    <w:rsid w:val="00B8599B"/>
    <w:rsid w:val="00B85C37"/>
    <w:rsid w:val="00B8607D"/>
    <w:rsid w:val="00B87683"/>
    <w:rsid w:val="00B92527"/>
    <w:rsid w:val="00B941EE"/>
    <w:rsid w:val="00B957B2"/>
    <w:rsid w:val="00B9724C"/>
    <w:rsid w:val="00BA3F97"/>
    <w:rsid w:val="00BA6269"/>
    <w:rsid w:val="00BA7479"/>
    <w:rsid w:val="00BA797D"/>
    <w:rsid w:val="00BC006C"/>
    <w:rsid w:val="00BC13A2"/>
    <w:rsid w:val="00BC1E98"/>
    <w:rsid w:val="00BC4AFD"/>
    <w:rsid w:val="00BC4CB2"/>
    <w:rsid w:val="00BC60CA"/>
    <w:rsid w:val="00BD5471"/>
    <w:rsid w:val="00BD5BB2"/>
    <w:rsid w:val="00BE1EE9"/>
    <w:rsid w:val="00BE21E5"/>
    <w:rsid w:val="00BE3213"/>
    <w:rsid w:val="00BF1C2F"/>
    <w:rsid w:val="00BF3F37"/>
    <w:rsid w:val="00BF51C4"/>
    <w:rsid w:val="00BF6165"/>
    <w:rsid w:val="00C0075F"/>
    <w:rsid w:val="00C01A40"/>
    <w:rsid w:val="00C02A5F"/>
    <w:rsid w:val="00C05A8A"/>
    <w:rsid w:val="00C0613E"/>
    <w:rsid w:val="00C118D2"/>
    <w:rsid w:val="00C138CD"/>
    <w:rsid w:val="00C15CB1"/>
    <w:rsid w:val="00C168F7"/>
    <w:rsid w:val="00C16AA9"/>
    <w:rsid w:val="00C24117"/>
    <w:rsid w:val="00C3399F"/>
    <w:rsid w:val="00C36CA8"/>
    <w:rsid w:val="00C40485"/>
    <w:rsid w:val="00C40A95"/>
    <w:rsid w:val="00C478E0"/>
    <w:rsid w:val="00C47D99"/>
    <w:rsid w:val="00C52712"/>
    <w:rsid w:val="00C53FCF"/>
    <w:rsid w:val="00C549BE"/>
    <w:rsid w:val="00C5565A"/>
    <w:rsid w:val="00C60129"/>
    <w:rsid w:val="00C63190"/>
    <w:rsid w:val="00C651C6"/>
    <w:rsid w:val="00C6625C"/>
    <w:rsid w:val="00C716AA"/>
    <w:rsid w:val="00C77C0B"/>
    <w:rsid w:val="00C77DFD"/>
    <w:rsid w:val="00C802F5"/>
    <w:rsid w:val="00C80665"/>
    <w:rsid w:val="00C82E58"/>
    <w:rsid w:val="00C836F5"/>
    <w:rsid w:val="00C84293"/>
    <w:rsid w:val="00C87921"/>
    <w:rsid w:val="00C90334"/>
    <w:rsid w:val="00C94030"/>
    <w:rsid w:val="00C9449F"/>
    <w:rsid w:val="00C94CA0"/>
    <w:rsid w:val="00C95015"/>
    <w:rsid w:val="00CA1A41"/>
    <w:rsid w:val="00CA3789"/>
    <w:rsid w:val="00CA4874"/>
    <w:rsid w:val="00CA6BE6"/>
    <w:rsid w:val="00CB1CDE"/>
    <w:rsid w:val="00CB2ABE"/>
    <w:rsid w:val="00CB5695"/>
    <w:rsid w:val="00CB5B75"/>
    <w:rsid w:val="00CC6107"/>
    <w:rsid w:val="00CD2C6C"/>
    <w:rsid w:val="00CE27A3"/>
    <w:rsid w:val="00CE6D55"/>
    <w:rsid w:val="00CF0F7B"/>
    <w:rsid w:val="00CF3600"/>
    <w:rsid w:val="00CF3AD9"/>
    <w:rsid w:val="00D02B05"/>
    <w:rsid w:val="00D02DBF"/>
    <w:rsid w:val="00D0402E"/>
    <w:rsid w:val="00D07309"/>
    <w:rsid w:val="00D13D7C"/>
    <w:rsid w:val="00D1451D"/>
    <w:rsid w:val="00D14C8A"/>
    <w:rsid w:val="00D15C12"/>
    <w:rsid w:val="00D21E41"/>
    <w:rsid w:val="00D25716"/>
    <w:rsid w:val="00D30C8C"/>
    <w:rsid w:val="00D32591"/>
    <w:rsid w:val="00D34E9F"/>
    <w:rsid w:val="00D400C5"/>
    <w:rsid w:val="00D40B45"/>
    <w:rsid w:val="00D42459"/>
    <w:rsid w:val="00D42460"/>
    <w:rsid w:val="00D467A5"/>
    <w:rsid w:val="00D511E2"/>
    <w:rsid w:val="00D530B3"/>
    <w:rsid w:val="00D56558"/>
    <w:rsid w:val="00D56A3B"/>
    <w:rsid w:val="00D60AAE"/>
    <w:rsid w:val="00D713D0"/>
    <w:rsid w:val="00D72C6C"/>
    <w:rsid w:val="00D74072"/>
    <w:rsid w:val="00D7442F"/>
    <w:rsid w:val="00D76A95"/>
    <w:rsid w:val="00D83EC9"/>
    <w:rsid w:val="00D856B6"/>
    <w:rsid w:val="00D85B29"/>
    <w:rsid w:val="00D877A0"/>
    <w:rsid w:val="00D90348"/>
    <w:rsid w:val="00D928BF"/>
    <w:rsid w:val="00D92EEA"/>
    <w:rsid w:val="00DA6725"/>
    <w:rsid w:val="00DB3F9E"/>
    <w:rsid w:val="00DC26E7"/>
    <w:rsid w:val="00DC360D"/>
    <w:rsid w:val="00DC3668"/>
    <w:rsid w:val="00DC38D0"/>
    <w:rsid w:val="00DC5813"/>
    <w:rsid w:val="00DD15F9"/>
    <w:rsid w:val="00DD3DD8"/>
    <w:rsid w:val="00DD70D3"/>
    <w:rsid w:val="00DE21C8"/>
    <w:rsid w:val="00DE259F"/>
    <w:rsid w:val="00DE2A5C"/>
    <w:rsid w:val="00DE4575"/>
    <w:rsid w:val="00DE535E"/>
    <w:rsid w:val="00DE6BD3"/>
    <w:rsid w:val="00DE7219"/>
    <w:rsid w:val="00DF6AB9"/>
    <w:rsid w:val="00DF7DCA"/>
    <w:rsid w:val="00E0280C"/>
    <w:rsid w:val="00E267FA"/>
    <w:rsid w:val="00E322DA"/>
    <w:rsid w:val="00E37C7F"/>
    <w:rsid w:val="00E41BA3"/>
    <w:rsid w:val="00E44CEF"/>
    <w:rsid w:val="00E4615D"/>
    <w:rsid w:val="00E46E7E"/>
    <w:rsid w:val="00E636F1"/>
    <w:rsid w:val="00E6729B"/>
    <w:rsid w:val="00E71705"/>
    <w:rsid w:val="00E7388E"/>
    <w:rsid w:val="00E73F2C"/>
    <w:rsid w:val="00E7490B"/>
    <w:rsid w:val="00E77AC0"/>
    <w:rsid w:val="00E82217"/>
    <w:rsid w:val="00E82E11"/>
    <w:rsid w:val="00E856DD"/>
    <w:rsid w:val="00E8679B"/>
    <w:rsid w:val="00E8797C"/>
    <w:rsid w:val="00E9243B"/>
    <w:rsid w:val="00E9422E"/>
    <w:rsid w:val="00E94576"/>
    <w:rsid w:val="00E9498D"/>
    <w:rsid w:val="00E95B81"/>
    <w:rsid w:val="00E96039"/>
    <w:rsid w:val="00EA1745"/>
    <w:rsid w:val="00EA5E00"/>
    <w:rsid w:val="00EB211D"/>
    <w:rsid w:val="00EC1E62"/>
    <w:rsid w:val="00EC32A9"/>
    <w:rsid w:val="00EC436D"/>
    <w:rsid w:val="00ED227F"/>
    <w:rsid w:val="00ED4E77"/>
    <w:rsid w:val="00ED5777"/>
    <w:rsid w:val="00EE2159"/>
    <w:rsid w:val="00EE3485"/>
    <w:rsid w:val="00EE4E5E"/>
    <w:rsid w:val="00EE663A"/>
    <w:rsid w:val="00EE7D5E"/>
    <w:rsid w:val="00EF27C7"/>
    <w:rsid w:val="00EF6335"/>
    <w:rsid w:val="00F00749"/>
    <w:rsid w:val="00F1246B"/>
    <w:rsid w:val="00F23B21"/>
    <w:rsid w:val="00F24827"/>
    <w:rsid w:val="00F25C11"/>
    <w:rsid w:val="00F25EB5"/>
    <w:rsid w:val="00F31BB7"/>
    <w:rsid w:val="00F33F6D"/>
    <w:rsid w:val="00F35D15"/>
    <w:rsid w:val="00F41924"/>
    <w:rsid w:val="00F4198B"/>
    <w:rsid w:val="00F45789"/>
    <w:rsid w:val="00F467AE"/>
    <w:rsid w:val="00F46C56"/>
    <w:rsid w:val="00F47B15"/>
    <w:rsid w:val="00F57A23"/>
    <w:rsid w:val="00F60D02"/>
    <w:rsid w:val="00F63691"/>
    <w:rsid w:val="00F64DBD"/>
    <w:rsid w:val="00F6678D"/>
    <w:rsid w:val="00F66BF2"/>
    <w:rsid w:val="00F71E13"/>
    <w:rsid w:val="00F76C09"/>
    <w:rsid w:val="00F82707"/>
    <w:rsid w:val="00F90CAF"/>
    <w:rsid w:val="00F91515"/>
    <w:rsid w:val="00F97E3A"/>
    <w:rsid w:val="00FA0359"/>
    <w:rsid w:val="00FB0C79"/>
    <w:rsid w:val="00FB17F6"/>
    <w:rsid w:val="00FB3DF4"/>
    <w:rsid w:val="00FB6994"/>
    <w:rsid w:val="00FC0527"/>
    <w:rsid w:val="00FC05DE"/>
    <w:rsid w:val="00FC52E8"/>
    <w:rsid w:val="00FC7F1E"/>
    <w:rsid w:val="00FD6087"/>
    <w:rsid w:val="00FE571C"/>
    <w:rsid w:val="00FF0140"/>
    <w:rsid w:val="00FF0838"/>
    <w:rsid w:val="00FF13AF"/>
    <w:rsid w:val="00FF1852"/>
    <w:rsid w:val="00FF5E1E"/>
    <w:rsid w:val="00FF5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CBF5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38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7388E"/>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E7388E"/>
    <w:pPr>
      <w:tabs>
        <w:tab w:val="center" w:pos="4680"/>
        <w:tab w:val="right" w:pos="9360"/>
      </w:tabs>
    </w:pPr>
  </w:style>
  <w:style w:type="character" w:customStyle="1" w:styleId="HeaderChar">
    <w:name w:val="Header Char"/>
    <w:basedOn w:val="DefaultParagraphFont"/>
    <w:link w:val="Header"/>
    <w:uiPriority w:val="99"/>
    <w:rsid w:val="00E7388E"/>
  </w:style>
  <w:style w:type="paragraph" w:styleId="Footer">
    <w:name w:val="footer"/>
    <w:basedOn w:val="Normal"/>
    <w:link w:val="FooterChar"/>
    <w:uiPriority w:val="99"/>
    <w:unhideWhenUsed/>
    <w:rsid w:val="00E7388E"/>
    <w:pPr>
      <w:tabs>
        <w:tab w:val="center" w:pos="4680"/>
        <w:tab w:val="right" w:pos="9360"/>
      </w:tabs>
    </w:pPr>
  </w:style>
  <w:style w:type="character" w:customStyle="1" w:styleId="FooterChar">
    <w:name w:val="Footer Char"/>
    <w:basedOn w:val="DefaultParagraphFont"/>
    <w:link w:val="Footer"/>
    <w:uiPriority w:val="99"/>
    <w:rsid w:val="00E7388E"/>
  </w:style>
  <w:style w:type="character" w:styleId="PageNumber">
    <w:name w:val="page number"/>
    <w:basedOn w:val="DefaultParagraphFont"/>
    <w:uiPriority w:val="99"/>
    <w:semiHidden/>
    <w:unhideWhenUsed/>
    <w:rsid w:val="00E7388E"/>
  </w:style>
  <w:style w:type="paragraph" w:styleId="NoSpacing">
    <w:name w:val="No Spacing"/>
    <w:uiPriority w:val="1"/>
    <w:qFormat/>
    <w:rsid w:val="00E7388E"/>
    <w:rPr>
      <w:rFonts w:ascii="Calibri" w:eastAsia="Calibri" w:hAnsi="Calibri" w:cs="Times New Roman"/>
      <w:sz w:val="22"/>
      <w:szCs w:val="22"/>
    </w:rPr>
  </w:style>
  <w:style w:type="character" w:styleId="Hyperlink">
    <w:name w:val="Hyperlink"/>
    <w:basedOn w:val="DefaultParagraphFont"/>
    <w:uiPriority w:val="99"/>
    <w:unhideWhenUsed/>
    <w:rsid w:val="001760B0"/>
    <w:rPr>
      <w:color w:val="0563C1" w:themeColor="hyperlink"/>
      <w:u w:val="single"/>
    </w:rPr>
  </w:style>
  <w:style w:type="paragraph" w:styleId="ListParagraph">
    <w:name w:val="List Paragraph"/>
    <w:basedOn w:val="Normal"/>
    <w:uiPriority w:val="34"/>
    <w:qFormat/>
    <w:rsid w:val="00C47D99"/>
    <w:pPr>
      <w:ind w:left="720"/>
      <w:contextualSpacing/>
    </w:pPr>
  </w:style>
  <w:style w:type="character" w:styleId="CommentReference">
    <w:name w:val="annotation reference"/>
    <w:basedOn w:val="DefaultParagraphFont"/>
    <w:uiPriority w:val="99"/>
    <w:semiHidden/>
    <w:unhideWhenUsed/>
    <w:rsid w:val="00AE7831"/>
    <w:rPr>
      <w:sz w:val="16"/>
      <w:szCs w:val="16"/>
    </w:rPr>
  </w:style>
  <w:style w:type="paragraph" w:styleId="CommentText">
    <w:name w:val="annotation text"/>
    <w:basedOn w:val="Normal"/>
    <w:link w:val="CommentTextChar"/>
    <w:uiPriority w:val="99"/>
    <w:unhideWhenUsed/>
    <w:rsid w:val="00AE7831"/>
    <w:rPr>
      <w:sz w:val="20"/>
      <w:szCs w:val="20"/>
    </w:rPr>
  </w:style>
  <w:style w:type="character" w:customStyle="1" w:styleId="CommentTextChar">
    <w:name w:val="Comment Text Char"/>
    <w:basedOn w:val="DefaultParagraphFont"/>
    <w:link w:val="CommentText"/>
    <w:uiPriority w:val="99"/>
    <w:rsid w:val="00AE7831"/>
    <w:rPr>
      <w:sz w:val="20"/>
      <w:szCs w:val="20"/>
    </w:rPr>
  </w:style>
  <w:style w:type="paragraph" w:styleId="CommentSubject">
    <w:name w:val="annotation subject"/>
    <w:basedOn w:val="CommentText"/>
    <w:next w:val="CommentText"/>
    <w:link w:val="CommentSubjectChar"/>
    <w:uiPriority w:val="99"/>
    <w:semiHidden/>
    <w:unhideWhenUsed/>
    <w:rsid w:val="00AE7831"/>
    <w:rPr>
      <w:b/>
      <w:bCs/>
    </w:rPr>
  </w:style>
  <w:style w:type="character" w:customStyle="1" w:styleId="CommentSubjectChar">
    <w:name w:val="Comment Subject Char"/>
    <w:basedOn w:val="CommentTextChar"/>
    <w:link w:val="CommentSubject"/>
    <w:uiPriority w:val="99"/>
    <w:semiHidden/>
    <w:rsid w:val="00AE7831"/>
    <w:rPr>
      <w:b/>
      <w:bCs/>
      <w:sz w:val="20"/>
      <w:szCs w:val="20"/>
    </w:rPr>
  </w:style>
  <w:style w:type="paragraph" w:styleId="BalloonText">
    <w:name w:val="Balloon Text"/>
    <w:basedOn w:val="Normal"/>
    <w:link w:val="BalloonTextChar"/>
    <w:uiPriority w:val="99"/>
    <w:semiHidden/>
    <w:unhideWhenUsed/>
    <w:rsid w:val="00AE7831"/>
    <w:rPr>
      <w:rFonts w:ascii="Tahoma" w:hAnsi="Tahoma" w:cs="Tahoma"/>
      <w:sz w:val="16"/>
      <w:szCs w:val="16"/>
    </w:rPr>
  </w:style>
  <w:style w:type="character" w:customStyle="1" w:styleId="BalloonTextChar">
    <w:name w:val="Balloon Text Char"/>
    <w:basedOn w:val="DefaultParagraphFont"/>
    <w:link w:val="BalloonText"/>
    <w:uiPriority w:val="99"/>
    <w:semiHidden/>
    <w:rsid w:val="00AE7831"/>
    <w:rPr>
      <w:rFonts w:ascii="Tahoma" w:hAnsi="Tahoma" w:cs="Tahoma"/>
      <w:sz w:val="16"/>
      <w:szCs w:val="16"/>
    </w:rPr>
  </w:style>
  <w:style w:type="table" w:styleId="TableGrid">
    <w:name w:val="Table Grid"/>
    <w:basedOn w:val="TableNormal"/>
    <w:uiPriority w:val="39"/>
    <w:rsid w:val="00665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C187A"/>
  </w:style>
  <w:style w:type="character" w:customStyle="1" w:styleId="UnresolvedMention1">
    <w:name w:val="Unresolved Mention1"/>
    <w:basedOn w:val="DefaultParagraphFont"/>
    <w:uiPriority w:val="99"/>
    <w:rsid w:val="00FF13AF"/>
    <w:rPr>
      <w:color w:val="605E5C"/>
      <w:shd w:val="clear" w:color="auto" w:fill="E1DFDD"/>
    </w:rPr>
  </w:style>
  <w:style w:type="character" w:styleId="FollowedHyperlink">
    <w:name w:val="FollowedHyperlink"/>
    <w:basedOn w:val="DefaultParagraphFont"/>
    <w:uiPriority w:val="99"/>
    <w:semiHidden/>
    <w:unhideWhenUsed/>
    <w:rsid w:val="0005676E"/>
    <w:rPr>
      <w:color w:val="954F72" w:themeColor="followedHyperlink"/>
      <w:u w:val="single"/>
    </w:rPr>
  </w:style>
  <w:style w:type="paragraph" w:styleId="Revision">
    <w:name w:val="Revision"/>
    <w:hidden/>
    <w:uiPriority w:val="99"/>
    <w:semiHidden/>
    <w:rsid w:val="00DD15F9"/>
  </w:style>
  <w:style w:type="character" w:customStyle="1" w:styleId="genus-species">
    <w:name w:val="genus-species"/>
    <w:basedOn w:val="DefaultParagraphFont"/>
    <w:rsid w:val="00965348"/>
  </w:style>
  <w:style w:type="character" w:styleId="Emphasis">
    <w:name w:val="Emphasis"/>
    <w:basedOn w:val="DefaultParagraphFont"/>
    <w:uiPriority w:val="20"/>
    <w:qFormat/>
    <w:rsid w:val="00885A1F"/>
    <w:rPr>
      <w:i/>
      <w:iCs/>
    </w:rPr>
  </w:style>
  <w:style w:type="character" w:styleId="PlaceholderText">
    <w:name w:val="Placeholder Text"/>
    <w:basedOn w:val="DefaultParagraphFont"/>
    <w:uiPriority w:val="99"/>
    <w:semiHidden/>
    <w:rsid w:val="00C478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6020">
      <w:bodyDiv w:val="1"/>
      <w:marLeft w:val="0"/>
      <w:marRight w:val="0"/>
      <w:marTop w:val="0"/>
      <w:marBottom w:val="0"/>
      <w:divBdr>
        <w:top w:val="none" w:sz="0" w:space="0" w:color="auto"/>
        <w:left w:val="none" w:sz="0" w:space="0" w:color="auto"/>
        <w:bottom w:val="none" w:sz="0" w:space="0" w:color="auto"/>
        <w:right w:val="none" w:sz="0" w:space="0" w:color="auto"/>
      </w:divBdr>
    </w:div>
    <w:div w:id="35353283">
      <w:bodyDiv w:val="1"/>
      <w:marLeft w:val="0"/>
      <w:marRight w:val="0"/>
      <w:marTop w:val="0"/>
      <w:marBottom w:val="0"/>
      <w:divBdr>
        <w:top w:val="none" w:sz="0" w:space="0" w:color="auto"/>
        <w:left w:val="none" w:sz="0" w:space="0" w:color="auto"/>
        <w:bottom w:val="none" w:sz="0" w:space="0" w:color="auto"/>
        <w:right w:val="none" w:sz="0" w:space="0" w:color="auto"/>
      </w:divBdr>
    </w:div>
    <w:div w:id="38553564">
      <w:bodyDiv w:val="1"/>
      <w:marLeft w:val="0"/>
      <w:marRight w:val="0"/>
      <w:marTop w:val="0"/>
      <w:marBottom w:val="0"/>
      <w:divBdr>
        <w:top w:val="none" w:sz="0" w:space="0" w:color="auto"/>
        <w:left w:val="none" w:sz="0" w:space="0" w:color="auto"/>
        <w:bottom w:val="none" w:sz="0" w:space="0" w:color="auto"/>
        <w:right w:val="none" w:sz="0" w:space="0" w:color="auto"/>
      </w:divBdr>
    </w:div>
    <w:div w:id="42140397">
      <w:bodyDiv w:val="1"/>
      <w:marLeft w:val="0"/>
      <w:marRight w:val="0"/>
      <w:marTop w:val="0"/>
      <w:marBottom w:val="0"/>
      <w:divBdr>
        <w:top w:val="none" w:sz="0" w:space="0" w:color="auto"/>
        <w:left w:val="none" w:sz="0" w:space="0" w:color="auto"/>
        <w:bottom w:val="none" w:sz="0" w:space="0" w:color="auto"/>
        <w:right w:val="none" w:sz="0" w:space="0" w:color="auto"/>
      </w:divBdr>
      <w:divsChild>
        <w:div w:id="508443612">
          <w:marLeft w:val="0"/>
          <w:marRight w:val="0"/>
          <w:marTop w:val="0"/>
          <w:marBottom w:val="0"/>
          <w:divBdr>
            <w:top w:val="none" w:sz="0" w:space="0" w:color="auto"/>
            <w:left w:val="none" w:sz="0" w:space="0" w:color="auto"/>
            <w:bottom w:val="none" w:sz="0" w:space="0" w:color="auto"/>
            <w:right w:val="none" w:sz="0" w:space="0" w:color="auto"/>
          </w:divBdr>
          <w:divsChild>
            <w:div w:id="755901617">
              <w:marLeft w:val="0"/>
              <w:marRight w:val="0"/>
              <w:marTop w:val="0"/>
              <w:marBottom w:val="0"/>
              <w:divBdr>
                <w:top w:val="none" w:sz="0" w:space="0" w:color="auto"/>
                <w:left w:val="none" w:sz="0" w:space="0" w:color="auto"/>
                <w:bottom w:val="none" w:sz="0" w:space="0" w:color="auto"/>
                <w:right w:val="none" w:sz="0" w:space="0" w:color="auto"/>
              </w:divBdr>
              <w:divsChild>
                <w:div w:id="243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0101">
      <w:bodyDiv w:val="1"/>
      <w:marLeft w:val="0"/>
      <w:marRight w:val="0"/>
      <w:marTop w:val="0"/>
      <w:marBottom w:val="0"/>
      <w:divBdr>
        <w:top w:val="none" w:sz="0" w:space="0" w:color="auto"/>
        <w:left w:val="none" w:sz="0" w:space="0" w:color="auto"/>
        <w:bottom w:val="none" w:sz="0" w:space="0" w:color="auto"/>
        <w:right w:val="none" w:sz="0" w:space="0" w:color="auto"/>
      </w:divBdr>
    </w:div>
    <w:div w:id="47342059">
      <w:bodyDiv w:val="1"/>
      <w:marLeft w:val="0"/>
      <w:marRight w:val="0"/>
      <w:marTop w:val="0"/>
      <w:marBottom w:val="0"/>
      <w:divBdr>
        <w:top w:val="none" w:sz="0" w:space="0" w:color="auto"/>
        <w:left w:val="none" w:sz="0" w:space="0" w:color="auto"/>
        <w:bottom w:val="none" w:sz="0" w:space="0" w:color="auto"/>
        <w:right w:val="none" w:sz="0" w:space="0" w:color="auto"/>
      </w:divBdr>
    </w:div>
    <w:div w:id="52699938">
      <w:bodyDiv w:val="1"/>
      <w:marLeft w:val="0"/>
      <w:marRight w:val="0"/>
      <w:marTop w:val="0"/>
      <w:marBottom w:val="0"/>
      <w:divBdr>
        <w:top w:val="none" w:sz="0" w:space="0" w:color="auto"/>
        <w:left w:val="none" w:sz="0" w:space="0" w:color="auto"/>
        <w:bottom w:val="none" w:sz="0" w:space="0" w:color="auto"/>
        <w:right w:val="none" w:sz="0" w:space="0" w:color="auto"/>
      </w:divBdr>
    </w:div>
    <w:div w:id="67386040">
      <w:bodyDiv w:val="1"/>
      <w:marLeft w:val="0"/>
      <w:marRight w:val="0"/>
      <w:marTop w:val="0"/>
      <w:marBottom w:val="0"/>
      <w:divBdr>
        <w:top w:val="none" w:sz="0" w:space="0" w:color="auto"/>
        <w:left w:val="none" w:sz="0" w:space="0" w:color="auto"/>
        <w:bottom w:val="none" w:sz="0" w:space="0" w:color="auto"/>
        <w:right w:val="none" w:sz="0" w:space="0" w:color="auto"/>
      </w:divBdr>
    </w:div>
    <w:div w:id="70584739">
      <w:bodyDiv w:val="1"/>
      <w:marLeft w:val="0"/>
      <w:marRight w:val="0"/>
      <w:marTop w:val="0"/>
      <w:marBottom w:val="0"/>
      <w:divBdr>
        <w:top w:val="none" w:sz="0" w:space="0" w:color="auto"/>
        <w:left w:val="none" w:sz="0" w:space="0" w:color="auto"/>
        <w:bottom w:val="none" w:sz="0" w:space="0" w:color="auto"/>
        <w:right w:val="none" w:sz="0" w:space="0" w:color="auto"/>
      </w:divBdr>
    </w:div>
    <w:div w:id="81798119">
      <w:bodyDiv w:val="1"/>
      <w:marLeft w:val="0"/>
      <w:marRight w:val="0"/>
      <w:marTop w:val="0"/>
      <w:marBottom w:val="0"/>
      <w:divBdr>
        <w:top w:val="none" w:sz="0" w:space="0" w:color="auto"/>
        <w:left w:val="none" w:sz="0" w:space="0" w:color="auto"/>
        <w:bottom w:val="none" w:sz="0" w:space="0" w:color="auto"/>
        <w:right w:val="none" w:sz="0" w:space="0" w:color="auto"/>
      </w:divBdr>
    </w:div>
    <w:div w:id="122356295">
      <w:bodyDiv w:val="1"/>
      <w:marLeft w:val="0"/>
      <w:marRight w:val="0"/>
      <w:marTop w:val="0"/>
      <w:marBottom w:val="0"/>
      <w:divBdr>
        <w:top w:val="none" w:sz="0" w:space="0" w:color="auto"/>
        <w:left w:val="none" w:sz="0" w:space="0" w:color="auto"/>
        <w:bottom w:val="none" w:sz="0" w:space="0" w:color="auto"/>
        <w:right w:val="none" w:sz="0" w:space="0" w:color="auto"/>
      </w:divBdr>
    </w:div>
    <w:div w:id="123623701">
      <w:bodyDiv w:val="1"/>
      <w:marLeft w:val="0"/>
      <w:marRight w:val="0"/>
      <w:marTop w:val="0"/>
      <w:marBottom w:val="0"/>
      <w:divBdr>
        <w:top w:val="none" w:sz="0" w:space="0" w:color="auto"/>
        <w:left w:val="none" w:sz="0" w:space="0" w:color="auto"/>
        <w:bottom w:val="none" w:sz="0" w:space="0" w:color="auto"/>
        <w:right w:val="none" w:sz="0" w:space="0" w:color="auto"/>
      </w:divBdr>
    </w:div>
    <w:div w:id="156189741">
      <w:bodyDiv w:val="1"/>
      <w:marLeft w:val="0"/>
      <w:marRight w:val="0"/>
      <w:marTop w:val="0"/>
      <w:marBottom w:val="0"/>
      <w:divBdr>
        <w:top w:val="none" w:sz="0" w:space="0" w:color="auto"/>
        <w:left w:val="none" w:sz="0" w:space="0" w:color="auto"/>
        <w:bottom w:val="none" w:sz="0" w:space="0" w:color="auto"/>
        <w:right w:val="none" w:sz="0" w:space="0" w:color="auto"/>
      </w:divBdr>
    </w:div>
    <w:div w:id="172958552">
      <w:bodyDiv w:val="1"/>
      <w:marLeft w:val="0"/>
      <w:marRight w:val="0"/>
      <w:marTop w:val="0"/>
      <w:marBottom w:val="0"/>
      <w:divBdr>
        <w:top w:val="none" w:sz="0" w:space="0" w:color="auto"/>
        <w:left w:val="none" w:sz="0" w:space="0" w:color="auto"/>
        <w:bottom w:val="none" w:sz="0" w:space="0" w:color="auto"/>
        <w:right w:val="none" w:sz="0" w:space="0" w:color="auto"/>
      </w:divBdr>
      <w:divsChild>
        <w:div w:id="1637179048">
          <w:marLeft w:val="0"/>
          <w:marRight w:val="0"/>
          <w:marTop w:val="0"/>
          <w:marBottom w:val="0"/>
          <w:divBdr>
            <w:top w:val="none" w:sz="0" w:space="0" w:color="auto"/>
            <w:left w:val="none" w:sz="0" w:space="0" w:color="auto"/>
            <w:bottom w:val="none" w:sz="0" w:space="0" w:color="auto"/>
            <w:right w:val="none" w:sz="0" w:space="0" w:color="auto"/>
          </w:divBdr>
        </w:div>
      </w:divsChild>
    </w:div>
    <w:div w:id="174346177">
      <w:bodyDiv w:val="1"/>
      <w:marLeft w:val="0"/>
      <w:marRight w:val="0"/>
      <w:marTop w:val="0"/>
      <w:marBottom w:val="0"/>
      <w:divBdr>
        <w:top w:val="none" w:sz="0" w:space="0" w:color="auto"/>
        <w:left w:val="none" w:sz="0" w:space="0" w:color="auto"/>
        <w:bottom w:val="none" w:sz="0" w:space="0" w:color="auto"/>
        <w:right w:val="none" w:sz="0" w:space="0" w:color="auto"/>
      </w:divBdr>
    </w:div>
    <w:div w:id="190263847">
      <w:bodyDiv w:val="1"/>
      <w:marLeft w:val="0"/>
      <w:marRight w:val="0"/>
      <w:marTop w:val="0"/>
      <w:marBottom w:val="0"/>
      <w:divBdr>
        <w:top w:val="none" w:sz="0" w:space="0" w:color="auto"/>
        <w:left w:val="none" w:sz="0" w:space="0" w:color="auto"/>
        <w:bottom w:val="none" w:sz="0" w:space="0" w:color="auto"/>
        <w:right w:val="none" w:sz="0" w:space="0" w:color="auto"/>
      </w:divBdr>
    </w:div>
    <w:div w:id="197015733">
      <w:bodyDiv w:val="1"/>
      <w:marLeft w:val="0"/>
      <w:marRight w:val="0"/>
      <w:marTop w:val="0"/>
      <w:marBottom w:val="0"/>
      <w:divBdr>
        <w:top w:val="none" w:sz="0" w:space="0" w:color="auto"/>
        <w:left w:val="none" w:sz="0" w:space="0" w:color="auto"/>
        <w:bottom w:val="none" w:sz="0" w:space="0" w:color="auto"/>
        <w:right w:val="none" w:sz="0" w:space="0" w:color="auto"/>
      </w:divBdr>
    </w:div>
    <w:div w:id="202520559">
      <w:bodyDiv w:val="1"/>
      <w:marLeft w:val="0"/>
      <w:marRight w:val="0"/>
      <w:marTop w:val="0"/>
      <w:marBottom w:val="0"/>
      <w:divBdr>
        <w:top w:val="none" w:sz="0" w:space="0" w:color="auto"/>
        <w:left w:val="none" w:sz="0" w:space="0" w:color="auto"/>
        <w:bottom w:val="none" w:sz="0" w:space="0" w:color="auto"/>
        <w:right w:val="none" w:sz="0" w:space="0" w:color="auto"/>
      </w:divBdr>
      <w:divsChild>
        <w:div w:id="2133665258">
          <w:marLeft w:val="0"/>
          <w:marRight w:val="0"/>
          <w:marTop w:val="0"/>
          <w:marBottom w:val="0"/>
          <w:divBdr>
            <w:top w:val="none" w:sz="0" w:space="0" w:color="auto"/>
            <w:left w:val="none" w:sz="0" w:space="0" w:color="auto"/>
            <w:bottom w:val="none" w:sz="0" w:space="0" w:color="auto"/>
            <w:right w:val="none" w:sz="0" w:space="0" w:color="auto"/>
          </w:divBdr>
          <w:divsChild>
            <w:div w:id="10031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6512">
      <w:bodyDiv w:val="1"/>
      <w:marLeft w:val="0"/>
      <w:marRight w:val="0"/>
      <w:marTop w:val="0"/>
      <w:marBottom w:val="0"/>
      <w:divBdr>
        <w:top w:val="none" w:sz="0" w:space="0" w:color="auto"/>
        <w:left w:val="none" w:sz="0" w:space="0" w:color="auto"/>
        <w:bottom w:val="none" w:sz="0" w:space="0" w:color="auto"/>
        <w:right w:val="none" w:sz="0" w:space="0" w:color="auto"/>
      </w:divBdr>
    </w:div>
    <w:div w:id="252134691">
      <w:bodyDiv w:val="1"/>
      <w:marLeft w:val="0"/>
      <w:marRight w:val="0"/>
      <w:marTop w:val="0"/>
      <w:marBottom w:val="0"/>
      <w:divBdr>
        <w:top w:val="none" w:sz="0" w:space="0" w:color="auto"/>
        <w:left w:val="none" w:sz="0" w:space="0" w:color="auto"/>
        <w:bottom w:val="none" w:sz="0" w:space="0" w:color="auto"/>
        <w:right w:val="none" w:sz="0" w:space="0" w:color="auto"/>
      </w:divBdr>
    </w:div>
    <w:div w:id="260379327">
      <w:bodyDiv w:val="1"/>
      <w:marLeft w:val="0"/>
      <w:marRight w:val="0"/>
      <w:marTop w:val="0"/>
      <w:marBottom w:val="0"/>
      <w:divBdr>
        <w:top w:val="none" w:sz="0" w:space="0" w:color="auto"/>
        <w:left w:val="none" w:sz="0" w:space="0" w:color="auto"/>
        <w:bottom w:val="none" w:sz="0" w:space="0" w:color="auto"/>
        <w:right w:val="none" w:sz="0" w:space="0" w:color="auto"/>
      </w:divBdr>
    </w:div>
    <w:div w:id="260991377">
      <w:bodyDiv w:val="1"/>
      <w:marLeft w:val="0"/>
      <w:marRight w:val="0"/>
      <w:marTop w:val="0"/>
      <w:marBottom w:val="0"/>
      <w:divBdr>
        <w:top w:val="none" w:sz="0" w:space="0" w:color="auto"/>
        <w:left w:val="none" w:sz="0" w:space="0" w:color="auto"/>
        <w:bottom w:val="none" w:sz="0" w:space="0" w:color="auto"/>
        <w:right w:val="none" w:sz="0" w:space="0" w:color="auto"/>
      </w:divBdr>
    </w:div>
    <w:div w:id="282274243">
      <w:bodyDiv w:val="1"/>
      <w:marLeft w:val="0"/>
      <w:marRight w:val="0"/>
      <w:marTop w:val="0"/>
      <w:marBottom w:val="0"/>
      <w:divBdr>
        <w:top w:val="none" w:sz="0" w:space="0" w:color="auto"/>
        <w:left w:val="none" w:sz="0" w:space="0" w:color="auto"/>
        <w:bottom w:val="none" w:sz="0" w:space="0" w:color="auto"/>
        <w:right w:val="none" w:sz="0" w:space="0" w:color="auto"/>
      </w:divBdr>
    </w:div>
    <w:div w:id="301228993">
      <w:bodyDiv w:val="1"/>
      <w:marLeft w:val="0"/>
      <w:marRight w:val="0"/>
      <w:marTop w:val="0"/>
      <w:marBottom w:val="0"/>
      <w:divBdr>
        <w:top w:val="none" w:sz="0" w:space="0" w:color="auto"/>
        <w:left w:val="none" w:sz="0" w:space="0" w:color="auto"/>
        <w:bottom w:val="none" w:sz="0" w:space="0" w:color="auto"/>
        <w:right w:val="none" w:sz="0" w:space="0" w:color="auto"/>
      </w:divBdr>
    </w:div>
    <w:div w:id="328947829">
      <w:bodyDiv w:val="1"/>
      <w:marLeft w:val="0"/>
      <w:marRight w:val="0"/>
      <w:marTop w:val="0"/>
      <w:marBottom w:val="0"/>
      <w:divBdr>
        <w:top w:val="none" w:sz="0" w:space="0" w:color="auto"/>
        <w:left w:val="none" w:sz="0" w:space="0" w:color="auto"/>
        <w:bottom w:val="none" w:sz="0" w:space="0" w:color="auto"/>
        <w:right w:val="none" w:sz="0" w:space="0" w:color="auto"/>
      </w:divBdr>
    </w:div>
    <w:div w:id="350031235">
      <w:bodyDiv w:val="1"/>
      <w:marLeft w:val="0"/>
      <w:marRight w:val="0"/>
      <w:marTop w:val="0"/>
      <w:marBottom w:val="0"/>
      <w:divBdr>
        <w:top w:val="none" w:sz="0" w:space="0" w:color="auto"/>
        <w:left w:val="none" w:sz="0" w:space="0" w:color="auto"/>
        <w:bottom w:val="none" w:sz="0" w:space="0" w:color="auto"/>
        <w:right w:val="none" w:sz="0" w:space="0" w:color="auto"/>
      </w:divBdr>
    </w:div>
    <w:div w:id="418869587">
      <w:bodyDiv w:val="1"/>
      <w:marLeft w:val="0"/>
      <w:marRight w:val="0"/>
      <w:marTop w:val="0"/>
      <w:marBottom w:val="0"/>
      <w:divBdr>
        <w:top w:val="none" w:sz="0" w:space="0" w:color="auto"/>
        <w:left w:val="none" w:sz="0" w:space="0" w:color="auto"/>
        <w:bottom w:val="none" w:sz="0" w:space="0" w:color="auto"/>
        <w:right w:val="none" w:sz="0" w:space="0" w:color="auto"/>
      </w:divBdr>
    </w:div>
    <w:div w:id="452940055">
      <w:bodyDiv w:val="1"/>
      <w:marLeft w:val="0"/>
      <w:marRight w:val="0"/>
      <w:marTop w:val="0"/>
      <w:marBottom w:val="0"/>
      <w:divBdr>
        <w:top w:val="none" w:sz="0" w:space="0" w:color="auto"/>
        <w:left w:val="none" w:sz="0" w:space="0" w:color="auto"/>
        <w:bottom w:val="none" w:sz="0" w:space="0" w:color="auto"/>
        <w:right w:val="none" w:sz="0" w:space="0" w:color="auto"/>
      </w:divBdr>
    </w:div>
    <w:div w:id="486871226">
      <w:bodyDiv w:val="1"/>
      <w:marLeft w:val="0"/>
      <w:marRight w:val="0"/>
      <w:marTop w:val="0"/>
      <w:marBottom w:val="0"/>
      <w:divBdr>
        <w:top w:val="none" w:sz="0" w:space="0" w:color="auto"/>
        <w:left w:val="none" w:sz="0" w:space="0" w:color="auto"/>
        <w:bottom w:val="none" w:sz="0" w:space="0" w:color="auto"/>
        <w:right w:val="none" w:sz="0" w:space="0" w:color="auto"/>
      </w:divBdr>
    </w:div>
    <w:div w:id="495459529">
      <w:bodyDiv w:val="1"/>
      <w:marLeft w:val="0"/>
      <w:marRight w:val="0"/>
      <w:marTop w:val="0"/>
      <w:marBottom w:val="0"/>
      <w:divBdr>
        <w:top w:val="none" w:sz="0" w:space="0" w:color="auto"/>
        <w:left w:val="none" w:sz="0" w:space="0" w:color="auto"/>
        <w:bottom w:val="none" w:sz="0" w:space="0" w:color="auto"/>
        <w:right w:val="none" w:sz="0" w:space="0" w:color="auto"/>
      </w:divBdr>
    </w:div>
    <w:div w:id="509680448">
      <w:bodyDiv w:val="1"/>
      <w:marLeft w:val="0"/>
      <w:marRight w:val="0"/>
      <w:marTop w:val="0"/>
      <w:marBottom w:val="0"/>
      <w:divBdr>
        <w:top w:val="none" w:sz="0" w:space="0" w:color="auto"/>
        <w:left w:val="none" w:sz="0" w:space="0" w:color="auto"/>
        <w:bottom w:val="none" w:sz="0" w:space="0" w:color="auto"/>
        <w:right w:val="none" w:sz="0" w:space="0" w:color="auto"/>
      </w:divBdr>
    </w:div>
    <w:div w:id="511460133">
      <w:bodyDiv w:val="1"/>
      <w:marLeft w:val="0"/>
      <w:marRight w:val="0"/>
      <w:marTop w:val="0"/>
      <w:marBottom w:val="0"/>
      <w:divBdr>
        <w:top w:val="none" w:sz="0" w:space="0" w:color="auto"/>
        <w:left w:val="none" w:sz="0" w:space="0" w:color="auto"/>
        <w:bottom w:val="none" w:sz="0" w:space="0" w:color="auto"/>
        <w:right w:val="none" w:sz="0" w:space="0" w:color="auto"/>
      </w:divBdr>
    </w:div>
    <w:div w:id="523829675">
      <w:bodyDiv w:val="1"/>
      <w:marLeft w:val="0"/>
      <w:marRight w:val="0"/>
      <w:marTop w:val="0"/>
      <w:marBottom w:val="0"/>
      <w:divBdr>
        <w:top w:val="none" w:sz="0" w:space="0" w:color="auto"/>
        <w:left w:val="none" w:sz="0" w:space="0" w:color="auto"/>
        <w:bottom w:val="none" w:sz="0" w:space="0" w:color="auto"/>
        <w:right w:val="none" w:sz="0" w:space="0" w:color="auto"/>
      </w:divBdr>
    </w:div>
    <w:div w:id="528374946">
      <w:bodyDiv w:val="1"/>
      <w:marLeft w:val="0"/>
      <w:marRight w:val="0"/>
      <w:marTop w:val="0"/>
      <w:marBottom w:val="0"/>
      <w:divBdr>
        <w:top w:val="none" w:sz="0" w:space="0" w:color="auto"/>
        <w:left w:val="none" w:sz="0" w:space="0" w:color="auto"/>
        <w:bottom w:val="none" w:sz="0" w:space="0" w:color="auto"/>
        <w:right w:val="none" w:sz="0" w:space="0" w:color="auto"/>
      </w:divBdr>
    </w:div>
    <w:div w:id="545223329">
      <w:bodyDiv w:val="1"/>
      <w:marLeft w:val="0"/>
      <w:marRight w:val="0"/>
      <w:marTop w:val="0"/>
      <w:marBottom w:val="0"/>
      <w:divBdr>
        <w:top w:val="none" w:sz="0" w:space="0" w:color="auto"/>
        <w:left w:val="none" w:sz="0" w:space="0" w:color="auto"/>
        <w:bottom w:val="none" w:sz="0" w:space="0" w:color="auto"/>
        <w:right w:val="none" w:sz="0" w:space="0" w:color="auto"/>
      </w:divBdr>
    </w:div>
    <w:div w:id="546993820">
      <w:bodyDiv w:val="1"/>
      <w:marLeft w:val="0"/>
      <w:marRight w:val="0"/>
      <w:marTop w:val="0"/>
      <w:marBottom w:val="0"/>
      <w:divBdr>
        <w:top w:val="none" w:sz="0" w:space="0" w:color="auto"/>
        <w:left w:val="none" w:sz="0" w:space="0" w:color="auto"/>
        <w:bottom w:val="none" w:sz="0" w:space="0" w:color="auto"/>
        <w:right w:val="none" w:sz="0" w:space="0" w:color="auto"/>
      </w:divBdr>
    </w:div>
    <w:div w:id="557285246">
      <w:bodyDiv w:val="1"/>
      <w:marLeft w:val="0"/>
      <w:marRight w:val="0"/>
      <w:marTop w:val="0"/>
      <w:marBottom w:val="0"/>
      <w:divBdr>
        <w:top w:val="none" w:sz="0" w:space="0" w:color="auto"/>
        <w:left w:val="none" w:sz="0" w:space="0" w:color="auto"/>
        <w:bottom w:val="none" w:sz="0" w:space="0" w:color="auto"/>
        <w:right w:val="none" w:sz="0" w:space="0" w:color="auto"/>
      </w:divBdr>
    </w:div>
    <w:div w:id="577323196">
      <w:bodyDiv w:val="1"/>
      <w:marLeft w:val="0"/>
      <w:marRight w:val="0"/>
      <w:marTop w:val="0"/>
      <w:marBottom w:val="0"/>
      <w:divBdr>
        <w:top w:val="none" w:sz="0" w:space="0" w:color="auto"/>
        <w:left w:val="none" w:sz="0" w:space="0" w:color="auto"/>
        <w:bottom w:val="none" w:sz="0" w:space="0" w:color="auto"/>
        <w:right w:val="none" w:sz="0" w:space="0" w:color="auto"/>
      </w:divBdr>
    </w:div>
    <w:div w:id="590699135">
      <w:bodyDiv w:val="1"/>
      <w:marLeft w:val="0"/>
      <w:marRight w:val="0"/>
      <w:marTop w:val="0"/>
      <w:marBottom w:val="0"/>
      <w:divBdr>
        <w:top w:val="none" w:sz="0" w:space="0" w:color="auto"/>
        <w:left w:val="none" w:sz="0" w:space="0" w:color="auto"/>
        <w:bottom w:val="none" w:sz="0" w:space="0" w:color="auto"/>
        <w:right w:val="none" w:sz="0" w:space="0" w:color="auto"/>
      </w:divBdr>
    </w:div>
    <w:div w:id="603079616">
      <w:bodyDiv w:val="1"/>
      <w:marLeft w:val="0"/>
      <w:marRight w:val="0"/>
      <w:marTop w:val="0"/>
      <w:marBottom w:val="0"/>
      <w:divBdr>
        <w:top w:val="none" w:sz="0" w:space="0" w:color="auto"/>
        <w:left w:val="none" w:sz="0" w:space="0" w:color="auto"/>
        <w:bottom w:val="none" w:sz="0" w:space="0" w:color="auto"/>
        <w:right w:val="none" w:sz="0" w:space="0" w:color="auto"/>
      </w:divBdr>
    </w:div>
    <w:div w:id="611472303">
      <w:bodyDiv w:val="1"/>
      <w:marLeft w:val="0"/>
      <w:marRight w:val="0"/>
      <w:marTop w:val="0"/>
      <w:marBottom w:val="0"/>
      <w:divBdr>
        <w:top w:val="none" w:sz="0" w:space="0" w:color="auto"/>
        <w:left w:val="none" w:sz="0" w:space="0" w:color="auto"/>
        <w:bottom w:val="none" w:sz="0" w:space="0" w:color="auto"/>
        <w:right w:val="none" w:sz="0" w:space="0" w:color="auto"/>
      </w:divBdr>
    </w:div>
    <w:div w:id="613366873">
      <w:bodyDiv w:val="1"/>
      <w:marLeft w:val="0"/>
      <w:marRight w:val="0"/>
      <w:marTop w:val="0"/>
      <w:marBottom w:val="0"/>
      <w:divBdr>
        <w:top w:val="none" w:sz="0" w:space="0" w:color="auto"/>
        <w:left w:val="none" w:sz="0" w:space="0" w:color="auto"/>
        <w:bottom w:val="none" w:sz="0" w:space="0" w:color="auto"/>
        <w:right w:val="none" w:sz="0" w:space="0" w:color="auto"/>
      </w:divBdr>
    </w:div>
    <w:div w:id="626618383">
      <w:bodyDiv w:val="1"/>
      <w:marLeft w:val="0"/>
      <w:marRight w:val="0"/>
      <w:marTop w:val="0"/>
      <w:marBottom w:val="0"/>
      <w:divBdr>
        <w:top w:val="none" w:sz="0" w:space="0" w:color="auto"/>
        <w:left w:val="none" w:sz="0" w:space="0" w:color="auto"/>
        <w:bottom w:val="none" w:sz="0" w:space="0" w:color="auto"/>
        <w:right w:val="none" w:sz="0" w:space="0" w:color="auto"/>
      </w:divBdr>
    </w:div>
    <w:div w:id="634020416">
      <w:bodyDiv w:val="1"/>
      <w:marLeft w:val="0"/>
      <w:marRight w:val="0"/>
      <w:marTop w:val="0"/>
      <w:marBottom w:val="0"/>
      <w:divBdr>
        <w:top w:val="none" w:sz="0" w:space="0" w:color="auto"/>
        <w:left w:val="none" w:sz="0" w:space="0" w:color="auto"/>
        <w:bottom w:val="none" w:sz="0" w:space="0" w:color="auto"/>
        <w:right w:val="none" w:sz="0" w:space="0" w:color="auto"/>
      </w:divBdr>
    </w:div>
    <w:div w:id="677269753">
      <w:bodyDiv w:val="1"/>
      <w:marLeft w:val="0"/>
      <w:marRight w:val="0"/>
      <w:marTop w:val="0"/>
      <w:marBottom w:val="0"/>
      <w:divBdr>
        <w:top w:val="none" w:sz="0" w:space="0" w:color="auto"/>
        <w:left w:val="none" w:sz="0" w:space="0" w:color="auto"/>
        <w:bottom w:val="none" w:sz="0" w:space="0" w:color="auto"/>
        <w:right w:val="none" w:sz="0" w:space="0" w:color="auto"/>
      </w:divBdr>
    </w:div>
    <w:div w:id="681395044">
      <w:bodyDiv w:val="1"/>
      <w:marLeft w:val="0"/>
      <w:marRight w:val="0"/>
      <w:marTop w:val="0"/>
      <w:marBottom w:val="0"/>
      <w:divBdr>
        <w:top w:val="none" w:sz="0" w:space="0" w:color="auto"/>
        <w:left w:val="none" w:sz="0" w:space="0" w:color="auto"/>
        <w:bottom w:val="none" w:sz="0" w:space="0" w:color="auto"/>
        <w:right w:val="none" w:sz="0" w:space="0" w:color="auto"/>
      </w:divBdr>
    </w:div>
    <w:div w:id="682250010">
      <w:bodyDiv w:val="1"/>
      <w:marLeft w:val="0"/>
      <w:marRight w:val="0"/>
      <w:marTop w:val="0"/>
      <w:marBottom w:val="0"/>
      <w:divBdr>
        <w:top w:val="none" w:sz="0" w:space="0" w:color="auto"/>
        <w:left w:val="none" w:sz="0" w:space="0" w:color="auto"/>
        <w:bottom w:val="none" w:sz="0" w:space="0" w:color="auto"/>
        <w:right w:val="none" w:sz="0" w:space="0" w:color="auto"/>
      </w:divBdr>
    </w:div>
    <w:div w:id="689339947">
      <w:bodyDiv w:val="1"/>
      <w:marLeft w:val="0"/>
      <w:marRight w:val="0"/>
      <w:marTop w:val="0"/>
      <w:marBottom w:val="0"/>
      <w:divBdr>
        <w:top w:val="none" w:sz="0" w:space="0" w:color="auto"/>
        <w:left w:val="none" w:sz="0" w:space="0" w:color="auto"/>
        <w:bottom w:val="none" w:sz="0" w:space="0" w:color="auto"/>
        <w:right w:val="none" w:sz="0" w:space="0" w:color="auto"/>
      </w:divBdr>
    </w:div>
    <w:div w:id="690647731">
      <w:bodyDiv w:val="1"/>
      <w:marLeft w:val="0"/>
      <w:marRight w:val="0"/>
      <w:marTop w:val="0"/>
      <w:marBottom w:val="0"/>
      <w:divBdr>
        <w:top w:val="none" w:sz="0" w:space="0" w:color="auto"/>
        <w:left w:val="none" w:sz="0" w:space="0" w:color="auto"/>
        <w:bottom w:val="none" w:sz="0" w:space="0" w:color="auto"/>
        <w:right w:val="none" w:sz="0" w:space="0" w:color="auto"/>
      </w:divBdr>
    </w:div>
    <w:div w:id="699018013">
      <w:bodyDiv w:val="1"/>
      <w:marLeft w:val="0"/>
      <w:marRight w:val="0"/>
      <w:marTop w:val="0"/>
      <w:marBottom w:val="0"/>
      <w:divBdr>
        <w:top w:val="none" w:sz="0" w:space="0" w:color="auto"/>
        <w:left w:val="none" w:sz="0" w:space="0" w:color="auto"/>
        <w:bottom w:val="none" w:sz="0" w:space="0" w:color="auto"/>
        <w:right w:val="none" w:sz="0" w:space="0" w:color="auto"/>
      </w:divBdr>
    </w:div>
    <w:div w:id="702633128">
      <w:bodyDiv w:val="1"/>
      <w:marLeft w:val="0"/>
      <w:marRight w:val="0"/>
      <w:marTop w:val="0"/>
      <w:marBottom w:val="0"/>
      <w:divBdr>
        <w:top w:val="none" w:sz="0" w:space="0" w:color="auto"/>
        <w:left w:val="none" w:sz="0" w:space="0" w:color="auto"/>
        <w:bottom w:val="none" w:sz="0" w:space="0" w:color="auto"/>
        <w:right w:val="none" w:sz="0" w:space="0" w:color="auto"/>
      </w:divBdr>
    </w:div>
    <w:div w:id="731005883">
      <w:bodyDiv w:val="1"/>
      <w:marLeft w:val="0"/>
      <w:marRight w:val="0"/>
      <w:marTop w:val="0"/>
      <w:marBottom w:val="0"/>
      <w:divBdr>
        <w:top w:val="none" w:sz="0" w:space="0" w:color="auto"/>
        <w:left w:val="none" w:sz="0" w:space="0" w:color="auto"/>
        <w:bottom w:val="none" w:sz="0" w:space="0" w:color="auto"/>
        <w:right w:val="none" w:sz="0" w:space="0" w:color="auto"/>
      </w:divBdr>
    </w:div>
    <w:div w:id="743450918">
      <w:bodyDiv w:val="1"/>
      <w:marLeft w:val="0"/>
      <w:marRight w:val="0"/>
      <w:marTop w:val="0"/>
      <w:marBottom w:val="0"/>
      <w:divBdr>
        <w:top w:val="none" w:sz="0" w:space="0" w:color="auto"/>
        <w:left w:val="none" w:sz="0" w:space="0" w:color="auto"/>
        <w:bottom w:val="none" w:sz="0" w:space="0" w:color="auto"/>
        <w:right w:val="none" w:sz="0" w:space="0" w:color="auto"/>
      </w:divBdr>
    </w:div>
    <w:div w:id="769355372">
      <w:bodyDiv w:val="1"/>
      <w:marLeft w:val="0"/>
      <w:marRight w:val="0"/>
      <w:marTop w:val="0"/>
      <w:marBottom w:val="0"/>
      <w:divBdr>
        <w:top w:val="none" w:sz="0" w:space="0" w:color="auto"/>
        <w:left w:val="none" w:sz="0" w:space="0" w:color="auto"/>
        <w:bottom w:val="none" w:sz="0" w:space="0" w:color="auto"/>
        <w:right w:val="none" w:sz="0" w:space="0" w:color="auto"/>
      </w:divBdr>
    </w:div>
    <w:div w:id="773747080">
      <w:bodyDiv w:val="1"/>
      <w:marLeft w:val="0"/>
      <w:marRight w:val="0"/>
      <w:marTop w:val="0"/>
      <w:marBottom w:val="0"/>
      <w:divBdr>
        <w:top w:val="none" w:sz="0" w:space="0" w:color="auto"/>
        <w:left w:val="none" w:sz="0" w:space="0" w:color="auto"/>
        <w:bottom w:val="none" w:sz="0" w:space="0" w:color="auto"/>
        <w:right w:val="none" w:sz="0" w:space="0" w:color="auto"/>
      </w:divBdr>
    </w:div>
    <w:div w:id="777601750">
      <w:bodyDiv w:val="1"/>
      <w:marLeft w:val="0"/>
      <w:marRight w:val="0"/>
      <w:marTop w:val="0"/>
      <w:marBottom w:val="0"/>
      <w:divBdr>
        <w:top w:val="none" w:sz="0" w:space="0" w:color="auto"/>
        <w:left w:val="none" w:sz="0" w:space="0" w:color="auto"/>
        <w:bottom w:val="none" w:sz="0" w:space="0" w:color="auto"/>
        <w:right w:val="none" w:sz="0" w:space="0" w:color="auto"/>
      </w:divBdr>
    </w:div>
    <w:div w:id="788163488">
      <w:bodyDiv w:val="1"/>
      <w:marLeft w:val="0"/>
      <w:marRight w:val="0"/>
      <w:marTop w:val="0"/>
      <w:marBottom w:val="0"/>
      <w:divBdr>
        <w:top w:val="none" w:sz="0" w:space="0" w:color="auto"/>
        <w:left w:val="none" w:sz="0" w:space="0" w:color="auto"/>
        <w:bottom w:val="none" w:sz="0" w:space="0" w:color="auto"/>
        <w:right w:val="none" w:sz="0" w:space="0" w:color="auto"/>
      </w:divBdr>
    </w:div>
    <w:div w:id="800999080">
      <w:bodyDiv w:val="1"/>
      <w:marLeft w:val="0"/>
      <w:marRight w:val="0"/>
      <w:marTop w:val="0"/>
      <w:marBottom w:val="0"/>
      <w:divBdr>
        <w:top w:val="none" w:sz="0" w:space="0" w:color="auto"/>
        <w:left w:val="none" w:sz="0" w:space="0" w:color="auto"/>
        <w:bottom w:val="none" w:sz="0" w:space="0" w:color="auto"/>
        <w:right w:val="none" w:sz="0" w:space="0" w:color="auto"/>
      </w:divBdr>
    </w:div>
    <w:div w:id="827554395">
      <w:bodyDiv w:val="1"/>
      <w:marLeft w:val="0"/>
      <w:marRight w:val="0"/>
      <w:marTop w:val="0"/>
      <w:marBottom w:val="0"/>
      <w:divBdr>
        <w:top w:val="none" w:sz="0" w:space="0" w:color="auto"/>
        <w:left w:val="none" w:sz="0" w:space="0" w:color="auto"/>
        <w:bottom w:val="none" w:sz="0" w:space="0" w:color="auto"/>
        <w:right w:val="none" w:sz="0" w:space="0" w:color="auto"/>
      </w:divBdr>
    </w:div>
    <w:div w:id="852036001">
      <w:bodyDiv w:val="1"/>
      <w:marLeft w:val="0"/>
      <w:marRight w:val="0"/>
      <w:marTop w:val="0"/>
      <w:marBottom w:val="0"/>
      <w:divBdr>
        <w:top w:val="none" w:sz="0" w:space="0" w:color="auto"/>
        <w:left w:val="none" w:sz="0" w:space="0" w:color="auto"/>
        <w:bottom w:val="none" w:sz="0" w:space="0" w:color="auto"/>
        <w:right w:val="none" w:sz="0" w:space="0" w:color="auto"/>
      </w:divBdr>
    </w:div>
    <w:div w:id="862286534">
      <w:bodyDiv w:val="1"/>
      <w:marLeft w:val="0"/>
      <w:marRight w:val="0"/>
      <w:marTop w:val="0"/>
      <w:marBottom w:val="0"/>
      <w:divBdr>
        <w:top w:val="none" w:sz="0" w:space="0" w:color="auto"/>
        <w:left w:val="none" w:sz="0" w:space="0" w:color="auto"/>
        <w:bottom w:val="none" w:sz="0" w:space="0" w:color="auto"/>
        <w:right w:val="none" w:sz="0" w:space="0" w:color="auto"/>
      </w:divBdr>
    </w:div>
    <w:div w:id="865408297">
      <w:bodyDiv w:val="1"/>
      <w:marLeft w:val="0"/>
      <w:marRight w:val="0"/>
      <w:marTop w:val="0"/>
      <w:marBottom w:val="0"/>
      <w:divBdr>
        <w:top w:val="none" w:sz="0" w:space="0" w:color="auto"/>
        <w:left w:val="none" w:sz="0" w:space="0" w:color="auto"/>
        <w:bottom w:val="none" w:sz="0" w:space="0" w:color="auto"/>
        <w:right w:val="none" w:sz="0" w:space="0" w:color="auto"/>
      </w:divBdr>
    </w:div>
    <w:div w:id="865600622">
      <w:bodyDiv w:val="1"/>
      <w:marLeft w:val="0"/>
      <w:marRight w:val="0"/>
      <w:marTop w:val="0"/>
      <w:marBottom w:val="0"/>
      <w:divBdr>
        <w:top w:val="none" w:sz="0" w:space="0" w:color="auto"/>
        <w:left w:val="none" w:sz="0" w:space="0" w:color="auto"/>
        <w:bottom w:val="none" w:sz="0" w:space="0" w:color="auto"/>
        <w:right w:val="none" w:sz="0" w:space="0" w:color="auto"/>
      </w:divBdr>
    </w:div>
    <w:div w:id="923421636">
      <w:bodyDiv w:val="1"/>
      <w:marLeft w:val="0"/>
      <w:marRight w:val="0"/>
      <w:marTop w:val="0"/>
      <w:marBottom w:val="0"/>
      <w:divBdr>
        <w:top w:val="none" w:sz="0" w:space="0" w:color="auto"/>
        <w:left w:val="none" w:sz="0" w:space="0" w:color="auto"/>
        <w:bottom w:val="none" w:sz="0" w:space="0" w:color="auto"/>
        <w:right w:val="none" w:sz="0" w:space="0" w:color="auto"/>
      </w:divBdr>
    </w:div>
    <w:div w:id="949320235">
      <w:bodyDiv w:val="1"/>
      <w:marLeft w:val="0"/>
      <w:marRight w:val="0"/>
      <w:marTop w:val="0"/>
      <w:marBottom w:val="0"/>
      <w:divBdr>
        <w:top w:val="none" w:sz="0" w:space="0" w:color="auto"/>
        <w:left w:val="none" w:sz="0" w:space="0" w:color="auto"/>
        <w:bottom w:val="none" w:sz="0" w:space="0" w:color="auto"/>
        <w:right w:val="none" w:sz="0" w:space="0" w:color="auto"/>
      </w:divBdr>
    </w:div>
    <w:div w:id="951590136">
      <w:bodyDiv w:val="1"/>
      <w:marLeft w:val="0"/>
      <w:marRight w:val="0"/>
      <w:marTop w:val="0"/>
      <w:marBottom w:val="0"/>
      <w:divBdr>
        <w:top w:val="none" w:sz="0" w:space="0" w:color="auto"/>
        <w:left w:val="none" w:sz="0" w:space="0" w:color="auto"/>
        <w:bottom w:val="none" w:sz="0" w:space="0" w:color="auto"/>
        <w:right w:val="none" w:sz="0" w:space="0" w:color="auto"/>
      </w:divBdr>
    </w:div>
    <w:div w:id="965619532">
      <w:bodyDiv w:val="1"/>
      <w:marLeft w:val="0"/>
      <w:marRight w:val="0"/>
      <w:marTop w:val="0"/>
      <w:marBottom w:val="0"/>
      <w:divBdr>
        <w:top w:val="none" w:sz="0" w:space="0" w:color="auto"/>
        <w:left w:val="none" w:sz="0" w:space="0" w:color="auto"/>
        <w:bottom w:val="none" w:sz="0" w:space="0" w:color="auto"/>
        <w:right w:val="none" w:sz="0" w:space="0" w:color="auto"/>
      </w:divBdr>
      <w:divsChild>
        <w:div w:id="2107726332">
          <w:marLeft w:val="0"/>
          <w:marRight w:val="0"/>
          <w:marTop w:val="0"/>
          <w:marBottom w:val="0"/>
          <w:divBdr>
            <w:top w:val="none" w:sz="0" w:space="0" w:color="auto"/>
            <w:left w:val="none" w:sz="0" w:space="0" w:color="auto"/>
            <w:bottom w:val="none" w:sz="0" w:space="0" w:color="auto"/>
            <w:right w:val="none" w:sz="0" w:space="0" w:color="auto"/>
          </w:divBdr>
        </w:div>
      </w:divsChild>
    </w:div>
    <w:div w:id="1022587107">
      <w:bodyDiv w:val="1"/>
      <w:marLeft w:val="0"/>
      <w:marRight w:val="0"/>
      <w:marTop w:val="0"/>
      <w:marBottom w:val="0"/>
      <w:divBdr>
        <w:top w:val="none" w:sz="0" w:space="0" w:color="auto"/>
        <w:left w:val="none" w:sz="0" w:space="0" w:color="auto"/>
        <w:bottom w:val="none" w:sz="0" w:space="0" w:color="auto"/>
        <w:right w:val="none" w:sz="0" w:space="0" w:color="auto"/>
      </w:divBdr>
    </w:div>
    <w:div w:id="1033504698">
      <w:bodyDiv w:val="1"/>
      <w:marLeft w:val="0"/>
      <w:marRight w:val="0"/>
      <w:marTop w:val="0"/>
      <w:marBottom w:val="0"/>
      <w:divBdr>
        <w:top w:val="none" w:sz="0" w:space="0" w:color="auto"/>
        <w:left w:val="none" w:sz="0" w:space="0" w:color="auto"/>
        <w:bottom w:val="none" w:sz="0" w:space="0" w:color="auto"/>
        <w:right w:val="none" w:sz="0" w:space="0" w:color="auto"/>
      </w:divBdr>
    </w:div>
    <w:div w:id="1048340711">
      <w:bodyDiv w:val="1"/>
      <w:marLeft w:val="0"/>
      <w:marRight w:val="0"/>
      <w:marTop w:val="0"/>
      <w:marBottom w:val="0"/>
      <w:divBdr>
        <w:top w:val="none" w:sz="0" w:space="0" w:color="auto"/>
        <w:left w:val="none" w:sz="0" w:space="0" w:color="auto"/>
        <w:bottom w:val="none" w:sz="0" w:space="0" w:color="auto"/>
        <w:right w:val="none" w:sz="0" w:space="0" w:color="auto"/>
      </w:divBdr>
    </w:div>
    <w:div w:id="1067915601">
      <w:bodyDiv w:val="1"/>
      <w:marLeft w:val="0"/>
      <w:marRight w:val="0"/>
      <w:marTop w:val="0"/>
      <w:marBottom w:val="0"/>
      <w:divBdr>
        <w:top w:val="none" w:sz="0" w:space="0" w:color="auto"/>
        <w:left w:val="none" w:sz="0" w:space="0" w:color="auto"/>
        <w:bottom w:val="none" w:sz="0" w:space="0" w:color="auto"/>
        <w:right w:val="none" w:sz="0" w:space="0" w:color="auto"/>
      </w:divBdr>
    </w:div>
    <w:div w:id="1068572938">
      <w:bodyDiv w:val="1"/>
      <w:marLeft w:val="0"/>
      <w:marRight w:val="0"/>
      <w:marTop w:val="0"/>
      <w:marBottom w:val="0"/>
      <w:divBdr>
        <w:top w:val="none" w:sz="0" w:space="0" w:color="auto"/>
        <w:left w:val="none" w:sz="0" w:space="0" w:color="auto"/>
        <w:bottom w:val="none" w:sz="0" w:space="0" w:color="auto"/>
        <w:right w:val="none" w:sz="0" w:space="0" w:color="auto"/>
      </w:divBdr>
    </w:div>
    <w:div w:id="1084954553">
      <w:bodyDiv w:val="1"/>
      <w:marLeft w:val="0"/>
      <w:marRight w:val="0"/>
      <w:marTop w:val="0"/>
      <w:marBottom w:val="0"/>
      <w:divBdr>
        <w:top w:val="none" w:sz="0" w:space="0" w:color="auto"/>
        <w:left w:val="none" w:sz="0" w:space="0" w:color="auto"/>
        <w:bottom w:val="none" w:sz="0" w:space="0" w:color="auto"/>
        <w:right w:val="none" w:sz="0" w:space="0" w:color="auto"/>
      </w:divBdr>
    </w:div>
    <w:div w:id="1087307790">
      <w:bodyDiv w:val="1"/>
      <w:marLeft w:val="0"/>
      <w:marRight w:val="0"/>
      <w:marTop w:val="0"/>
      <w:marBottom w:val="0"/>
      <w:divBdr>
        <w:top w:val="none" w:sz="0" w:space="0" w:color="auto"/>
        <w:left w:val="none" w:sz="0" w:space="0" w:color="auto"/>
        <w:bottom w:val="none" w:sz="0" w:space="0" w:color="auto"/>
        <w:right w:val="none" w:sz="0" w:space="0" w:color="auto"/>
      </w:divBdr>
    </w:div>
    <w:div w:id="1087727321">
      <w:bodyDiv w:val="1"/>
      <w:marLeft w:val="0"/>
      <w:marRight w:val="0"/>
      <w:marTop w:val="0"/>
      <w:marBottom w:val="0"/>
      <w:divBdr>
        <w:top w:val="none" w:sz="0" w:space="0" w:color="auto"/>
        <w:left w:val="none" w:sz="0" w:space="0" w:color="auto"/>
        <w:bottom w:val="none" w:sz="0" w:space="0" w:color="auto"/>
        <w:right w:val="none" w:sz="0" w:space="0" w:color="auto"/>
      </w:divBdr>
    </w:div>
    <w:div w:id="1105805115">
      <w:bodyDiv w:val="1"/>
      <w:marLeft w:val="0"/>
      <w:marRight w:val="0"/>
      <w:marTop w:val="0"/>
      <w:marBottom w:val="0"/>
      <w:divBdr>
        <w:top w:val="none" w:sz="0" w:space="0" w:color="auto"/>
        <w:left w:val="none" w:sz="0" w:space="0" w:color="auto"/>
        <w:bottom w:val="none" w:sz="0" w:space="0" w:color="auto"/>
        <w:right w:val="none" w:sz="0" w:space="0" w:color="auto"/>
      </w:divBdr>
    </w:div>
    <w:div w:id="1131359850">
      <w:bodyDiv w:val="1"/>
      <w:marLeft w:val="0"/>
      <w:marRight w:val="0"/>
      <w:marTop w:val="0"/>
      <w:marBottom w:val="0"/>
      <w:divBdr>
        <w:top w:val="none" w:sz="0" w:space="0" w:color="auto"/>
        <w:left w:val="none" w:sz="0" w:space="0" w:color="auto"/>
        <w:bottom w:val="none" w:sz="0" w:space="0" w:color="auto"/>
        <w:right w:val="none" w:sz="0" w:space="0" w:color="auto"/>
      </w:divBdr>
    </w:div>
    <w:div w:id="1136098347">
      <w:bodyDiv w:val="1"/>
      <w:marLeft w:val="0"/>
      <w:marRight w:val="0"/>
      <w:marTop w:val="0"/>
      <w:marBottom w:val="0"/>
      <w:divBdr>
        <w:top w:val="none" w:sz="0" w:space="0" w:color="auto"/>
        <w:left w:val="none" w:sz="0" w:space="0" w:color="auto"/>
        <w:bottom w:val="none" w:sz="0" w:space="0" w:color="auto"/>
        <w:right w:val="none" w:sz="0" w:space="0" w:color="auto"/>
      </w:divBdr>
    </w:div>
    <w:div w:id="1180894185">
      <w:bodyDiv w:val="1"/>
      <w:marLeft w:val="0"/>
      <w:marRight w:val="0"/>
      <w:marTop w:val="0"/>
      <w:marBottom w:val="0"/>
      <w:divBdr>
        <w:top w:val="none" w:sz="0" w:space="0" w:color="auto"/>
        <w:left w:val="none" w:sz="0" w:space="0" w:color="auto"/>
        <w:bottom w:val="none" w:sz="0" w:space="0" w:color="auto"/>
        <w:right w:val="none" w:sz="0" w:space="0" w:color="auto"/>
      </w:divBdr>
    </w:div>
    <w:div w:id="1220820353">
      <w:bodyDiv w:val="1"/>
      <w:marLeft w:val="0"/>
      <w:marRight w:val="0"/>
      <w:marTop w:val="0"/>
      <w:marBottom w:val="0"/>
      <w:divBdr>
        <w:top w:val="none" w:sz="0" w:space="0" w:color="auto"/>
        <w:left w:val="none" w:sz="0" w:space="0" w:color="auto"/>
        <w:bottom w:val="none" w:sz="0" w:space="0" w:color="auto"/>
        <w:right w:val="none" w:sz="0" w:space="0" w:color="auto"/>
      </w:divBdr>
    </w:div>
    <w:div w:id="1237058688">
      <w:bodyDiv w:val="1"/>
      <w:marLeft w:val="0"/>
      <w:marRight w:val="0"/>
      <w:marTop w:val="0"/>
      <w:marBottom w:val="0"/>
      <w:divBdr>
        <w:top w:val="none" w:sz="0" w:space="0" w:color="auto"/>
        <w:left w:val="none" w:sz="0" w:space="0" w:color="auto"/>
        <w:bottom w:val="none" w:sz="0" w:space="0" w:color="auto"/>
        <w:right w:val="none" w:sz="0" w:space="0" w:color="auto"/>
      </w:divBdr>
    </w:div>
    <w:div w:id="1272396931">
      <w:bodyDiv w:val="1"/>
      <w:marLeft w:val="0"/>
      <w:marRight w:val="0"/>
      <w:marTop w:val="0"/>
      <w:marBottom w:val="0"/>
      <w:divBdr>
        <w:top w:val="none" w:sz="0" w:space="0" w:color="auto"/>
        <w:left w:val="none" w:sz="0" w:space="0" w:color="auto"/>
        <w:bottom w:val="none" w:sz="0" w:space="0" w:color="auto"/>
        <w:right w:val="none" w:sz="0" w:space="0" w:color="auto"/>
      </w:divBdr>
    </w:div>
    <w:div w:id="1279794846">
      <w:bodyDiv w:val="1"/>
      <w:marLeft w:val="0"/>
      <w:marRight w:val="0"/>
      <w:marTop w:val="0"/>
      <w:marBottom w:val="0"/>
      <w:divBdr>
        <w:top w:val="none" w:sz="0" w:space="0" w:color="auto"/>
        <w:left w:val="none" w:sz="0" w:space="0" w:color="auto"/>
        <w:bottom w:val="none" w:sz="0" w:space="0" w:color="auto"/>
        <w:right w:val="none" w:sz="0" w:space="0" w:color="auto"/>
      </w:divBdr>
    </w:div>
    <w:div w:id="1330405933">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449856936">
      <w:bodyDiv w:val="1"/>
      <w:marLeft w:val="0"/>
      <w:marRight w:val="0"/>
      <w:marTop w:val="0"/>
      <w:marBottom w:val="0"/>
      <w:divBdr>
        <w:top w:val="none" w:sz="0" w:space="0" w:color="auto"/>
        <w:left w:val="none" w:sz="0" w:space="0" w:color="auto"/>
        <w:bottom w:val="none" w:sz="0" w:space="0" w:color="auto"/>
        <w:right w:val="none" w:sz="0" w:space="0" w:color="auto"/>
      </w:divBdr>
    </w:div>
    <w:div w:id="1450978663">
      <w:bodyDiv w:val="1"/>
      <w:marLeft w:val="0"/>
      <w:marRight w:val="0"/>
      <w:marTop w:val="0"/>
      <w:marBottom w:val="0"/>
      <w:divBdr>
        <w:top w:val="none" w:sz="0" w:space="0" w:color="auto"/>
        <w:left w:val="none" w:sz="0" w:space="0" w:color="auto"/>
        <w:bottom w:val="none" w:sz="0" w:space="0" w:color="auto"/>
        <w:right w:val="none" w:sz="0" w:space="0" w:color="auto"/>
      </w:divBdr>
    </w:div>
    <w:div w:id="1467552657">
      <w:bodyDiv w:val="1"/>
      <w:marLeft w:val="0"/>
      <w:marRight w:val="0"/>
      <w:marTop w:val="0"/>
      <w:marBottom w:val="0"/>
      <w:divBdr>
        <w:top w:val="none" w:sz="0" w:space="0" w:color="auto"/>
        <w:left w:val="none" w:sz="0" w:space="0" w:color="auto"/>
        <w:bottom w:val="none" w:sz="0" w:space="0" w:color="auto"/>
        <w:right w:val="none" w:sz="0" w:space="0" w:color="auto"/>
      </w:divBdr>
    </w:div>
    <w:div w:id="1469589258">
      <w:bodyDiv w:val="1"/>
      <w:marLeft w:val="0"/>
      <w:marRight w:val="0"/>
      <w:marTop w:val="0"/>
      <w:marBottom w:val="0"/>
      <w:divBdr>
        <w:top w:val="none" w:sz="0" w:space="0" w:color="auto"/>
        <w:left w:val="none" w:sz="0" w:space="0" w:color="auto"/>
        <w:bottom w:val="none" w:sz="0" w:space="0" w:color="auto"/>
        <w:right w:val="none" w:sz="0" w:space="0" w:color="auto"/>
      </w:divBdr>
    </w:div>
    <w:div w:id="1475220468">
      <w:bodyDiv w:val="1"/>
      <w:marLeft w:val="0"/>
      <w:marRight w:val="0"/>
      <w:marTop w:val="0"/>
      <w:marBottom w:val="0"/>
      <w:divBdr>
        <w:top w:val="none" w:sz="0" w:space="0" w:color="auto"/>
        <w:left w:val="none" w:sz="0" w:space="0" w:color="auto"/>
        <w:bottom w:val="none" w:sz="0" w:space="0" w:color="auto"/>
        <w:right w:val="none" w:sz="0" w:space="0" w:color="auto"/>
      </w:divBdr>
    </w:div>
    <w:div w:id="1495611313">
      <w:bodyDiv w:val="1"/>
      <w:marLeft w:val="0"/>
      <w:marRight w:val="0"/>
      <w:marTop w:val="0"/>
      <w:marBottom w:val="0"/>
      <w:divBdr>
        <w:top w:val="none" w:sz="0" w:space="0" w:color="auto"/>
        <w:left w:val="none" w:sz="0" w:space="0" w:color="auto"/>
        <w:bottom w:val="none" w:sz="0" w:space="0" w:color="auto"/>
        <w:right w:val="none" w:sz="0" w:space="0" w:color="auto"/>
      </w:divBdr>
    </w:div>
    <w:div w:id="1510944299">
      <w:bodyDiv w:val="1"/>
      <w:marLeft w:val="0"/>
      <w:marRight w:val="0"/>
      <w:marTop w:val="0"/>
      <w:marBottom w:val="0"/>
      <w:divBdr>
        <w:top w:val="none" w:sz="0" w:space="0" w:color="auto"/>
        <w:left w:val="none" w:sz="0" w:space="0" w:color="auto"/>
        <w:bottom w:val="none" w:sz="0" w:space="0" w:color="auto"/>
        <w:right w:val="none" w:sz="0" w:space="0" w:color="auto"/>
      </w:divBdr>
    </w:div>
    <w:div w:id="1515538982">
      <w:bodyDiv w:val="1"/>
      <w:marLeft w:val="0"/>
      <w:marRight w:val="0"/>
      <w:marTop w:val="0"/>
      <w:marBottom w:val="0"/>
      <w:divBdr>
        <w:top w:val="none" w:sz="0" w:space="0" w:color="auto"/>
        <w:left w:val="none" w:sz="0" w:space="0" w:color="auto"/>
        <w:bottom w:val="none" w:sz="0" w:space="0" w:color="auto"/>
        <w:right w:val="none" w:sz="0" w:space="0" w:color="auto"/>
      </w:divBdr>
    </w:div>
    <w:div w:id="1527253883">
      <w:bodyDiv w:val="1"/>
      <w:marLeft w:val="0"/>
      <w:marRight w:val="0"/>
      <w:marTop w:val="0"/>
      <w:marBottom w:val="0"/>
      <w:divBdr>
        <w:top w:val="none" w:sz="0" w:space="0" w:color="auto"/>
        <w:left w:val="none" w:sz="0" w:space="0" w:color="auto"/>
        <w:bottom w:val="none" w:sz="0" w:space="0" w:color="auto"/>
        <w:right w:val="none" w:sz="0" w:space="0" w:color="auto"/>
      </w:divBdr>
    </w:div>
    <w:div w:id="1533030400">
      <w:bodyDiv w:val="1"/>
      <w:marLeft w:val="0"/>
      <w:marRight w:val="0"/>
      <w:marTop w:val="0"/>
      <w:marBottom w:val="0"/>
      <w:divBdr>
        <w:top w:val="none" w:sz="0" w:space="0" w:color="auto"/>
        <w:left w:val="none" w:sz="0" w:space="0" w:color="auto"/>
        <w:bottom w:val="none" w:sz="0" w:space="0" w:color="auto"/>
        <w:right w:val="none" w:sz="0" w:space="0" w:color="auto"/>
      </w:divBdr>
    </w:div>
    <w:div w:id="1533499568">
      <w:bodyDiv w:val="1"/>
      <w:marLeft w:val="0"/>
      <w:marRight w:val="0"/>
      <w:marTop w:val="0"/>
      <w:marBottom w:val="0"/>
      <w:divBdr>
        <w:top w:val="none" w:sz="0" w:space="0" w:color="auto"/>
        <w:left w:val="none" w:sz="0" w:space="0" w:color="auto"/>
        <w:bottom w:val="none" w:sz="0" w:space="0" w:color="auto"/>
        <w:right w:val="none" w:sz="0" w:space="0" w:color="auto"/>
      </w:divBdr>
    </w:div>
    <w:div w:id="1556890594">
      <w:bodyDiv w:val="1"/>
      <w:marLeft w:val="0"/>
      <w:marRight w:val="0"/>
      <w:marTop w:val="0"/>
      <w:marBottom w:val="0"/>
      <w:divBdr>
        <w:top w:val="none" w:sz="0" w:space="0" w:color="auto"/>
        <w:left w:val="none" w:sz="0" w:space="0" w:color="auto"/>
        <w:bottom w:val="none" w:sz="0" w:space="0" w:color="auto"/>
        <w:right w:val="none" w:sz="0" w:space="0" w:color="auto"/>
      </w:divBdr>
      <w:divsChild>
        <w:div w:id="1561477364">
          <w:marLeft w:val="0"/>
          <w:marRight w:val="0"/>
          <w:marTop w:val="0"/>
          <w:marBottom w:val="0"/>
          <w:divBdr>
            <w:top w:val="none" w:sz="0" w:space="0" w:color="auto"/>
            <w:left w:val="none" w:sz="0" w:space="0" w:color="auto"/>
            <w:bottom w:val="none" w:sz="0" w:space="0" w:color="auto"/>
            <w:right w:val="none" w:sz="0" w:space="0" w:color="auto"/>
          </w:divBdr>
          <w:divsChild>
            <w:div w:id="874850676">
              <w:marLeft w:val="0"/>
              <w:marRight w:val="0"/>
              <w:marTop w:val="0"/>
              <w:marBottom w:val="0"/>
              <w:divBdr>
                <w:top w:val="none" w:sz="0" w:space="0" w:color="auto"/>
                <w:left w:val="none" w:sz="0" w:space="0" w:color="auto"/>
                <w:bottom w:val="none" w:sz="0" w:space="0" w:color="auto"/>
                <w:right w:val="none" w:sz="0" w:space="0" w:color="auto"/>
              </w:divBdr>
              <w:divsChild>
                <w:div w:id="7296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111165">
      <w:bodyDiv w:val="1"/>
      <w:marLeft w:val="0"/>
      <w:marRight w:val="0"/>
      <w:marTop w:val="0"/>
      <w:marBottom w:val="0"/>
      <w:divBdr>
        <w:top w:val="none" w:sz="0" w:space="0" w:color="auto"/>
        <w:left w:val="none" w:sz="0" w:space="0" w:color="auto"/>
        <w:bottom w:val="none" w:sz="0" w:space="0" w:color="auto"/>
        <w:right w:val="none" w:sz="0" w:space="0" w:color="auto"/>
      </w:divBdr>
    </w:div>
    <w:div w:id="1639534978">
      <w:bodyDiv w:val="1"/>
      <w:marLeft w:val="0"/>
      <w:marRight w:val="0"/>
      <w:marTop w:val="0"/>
      <w:marBottom w:val="0"/>
      <w:divBdr>
        <w:top w:val="none" w:sz="0" w:space="0" w:color="auto"/>
        <w:left w:val="none" w:sz="0" w:space="0" w:color="auto"/>
        <w:bottom w:val="none" w:sz="0" w:space="0" w:color="auto"/>
        <w:right w:val="none" w:sz="0" w:space="0" w:color="auto"/>
      </w:divBdr>
    </w:div>
    <w:div w:id="1646397936">
      <w:bodyDiv w:val="1"/>
      <w:marLeft w:val="0"/>
      <w:marRight w:val="0"/>
      <w:marTop w:val="0"/>
      <w:marBottom w:val="0"/>
      <w:divBdr>
        <w:top w:val="none" w:sz="0" w:space="0" w:color="auto"/>
        <w:left w:val="none" w:sz="0" w:space="0" w:color="auto"/>
        <w:bottom w:val="none" w:sz="0" w:space="0" w:color="auto"/>
        <w:right w:val="none" w:sz="0" w:space="0" w:color="auto"/>
      </w:divBdr>
    </w:div>
    <w:div w:id="1648437951">
      <w:bodyDiv w:val="1"/>
      <w:marLeft w:val="0"/>
      <w:marRight w:val="0"/>
      <w:marTop w:val="0"/>
      <w:marBottom w:val="0"/>
      <w:divBdr>
        <w:top w:val="none" w:sz="0" w:space="0" w:color="auto"/>
        <w:left w:val="none" w:sz="0" w:space="0" w:color="auto"/>
        <w:bottom w:val="none" w:sz="0" w:space="0" w:color="auto"/>
        <w:right w:val="none" w:sz="0" w:space="0" w:color="auto"/>
      </w:divBdr>
    </w:div>
    <w:div w:id="1655988521">
      <w:bodyDiv w:val="1"/>
      <w:marLeft w:val="0"/>
      <w:marRight w:val="0"/>
      <w:marTop w:val="0"/>
      <w:marBottom w:val="0"/>
      <w:divBdr>
        <w:top w:val="none" w:sz="0" w:space="0" w:color="auto"/>
        <w:left w:val="none" w:sz="0" w:space="0" w:color="auto"/>
        <w:bottom w:val="none" w:sz="0" w:space="0" w:color="auto"/>
        <w:right w:val="none" w:sz="0" w:space="0" w:color="auto"/>
      </w:divBdr>
    </w:div>
    <w:div w:id="1661225838">
      <w:bodyDiv w:val="1"/>
      <w:marLeft w:val="0"/>
      <w:marRight w:val="0"/>
      <w:marTop w:val="0"/>
      <w:marBottom w:val="0"/>
      <w:divBdr>
        <w:top w:val="none" w:sz="0" w:space="0" w:color="auto"/>
        <w:left w:val="none" w:sz="0" w:space="0" w:color="auto"/>
        <w:bottom w:val="none" w:sz="0" w:space="0" w:color="auto"/>
        <w:right w:val="none" w:sz="0" w:space="0" w:color="auto"/>
      </w:divBdr>
    </w:div>
    <w:div w:id="1697925427">
      <w:bodyDiv w:val="1"/>
      <w:marLeft w:val="0"/>
      <w:marRight w:val="0"/>
      <w:marTop w:val="0"/>
      <w:marBottom w:val="0"/>
      <w:divBdr>
        <w:top w:val="none" w:sz="0" w:space="0" w:color="auto"/>
        <w:left w:val="none" w:sz="0" w:space="0" w:color="auto"/>
        <w:bottom w:val="none" w:sz="0" w:space="0" w:color="auto"/>
        <w:right w:val="none" w:sz="0" w:space="0" w:color="auto"/>
      </w:divBdr>
    </w:div>
    <w:div w:id="1701054529">
      <w:bodyDiv w:val="1"/>
      <w:marLeft w:val="0"/>
      <w:marRight w:val="0"/>
      <w:marTop w:val="0"/>
      <w:marBottom w:val="0"/>
      <w:divBdr>
        <w:top w:val="none" w:sz="0" w:space="0" w:color="auto"/>
        <w:left w:val="none" w:sz="0" w:space="0" w:color="auto"/>
        <w:bottom w:val="none" w:sz="0" w:space="0" w:color="auto"/>
        <w:right w:val="none" w:sz="0" w:space="0" w:color="auto"/>
      </w:divBdr>
    </w:div>
    <w:div w:id="1733311246">
      <w:bodyDiv w:val="1"/>
      <w:marLeft w:val="0"/>
      <w:marRight w:val="0"/>
      <w:marTop w:val="0"/>
      <w:marBottom w:val="0"/>
      <w:divBdr>
        <w:top w:val="none" w:sz="0" w:space="0" w:color="auto"/>
        <w:left w:val="none" w:sz="0" w:space="0" w:color="auto"/>
        <w:bottom w:val="none" w:sz="0" w:space="0" w:color="auto"/>
        <w:right w:val="none" w:sz="0" w:space="0" w:color="auto"/>
      </w:divBdr>
    </w:div>
    <w:div w:id="1757818511">
      <w:bodyDiv w:val="1"/>
      <w:marLeft w:val="0"/>
      <w:marRight w:val="0"/>
      <w:marTop w:val="0"/>
      <w:marBottom w:val="0"/>
      <w:divBdr>
        <w:top w:val="none" w:sz="0" w:space="0" w:color="auto"/>
        <w:left w:val="none" w:sz="0" w:space="0" w:color="auto"/>
        <w:bottom w:val="none" w:sz="0" w:space="0" w:color="auto"/>
        <w:right w:val="none" w:sz="0" w:space="0" w:color="auto"/>
      </w:divBdr>
    </w:div>
    <w:div w:id="1760953748">
      <w:bodyDiv w:val="1"/>
      <w:marLeft w:val="0"/>
      <w:marRight w:val="0"/>
      <w:marTop w:val="0"/>
      <w:marBottom w:val="0"/>
      <w:divBdr>
        <w:top w:val="none" w:sz="0" w:space="0" w:color="auto"/>
        <w:left w:val="none" w:sz="0" w:space="0" w:color="auto"/>
        <w:bottom w:val="none" w:sz="0" w:space="0" w:color="auto"/>
        <w:right w:val="none" w:sz="0" w:space="0" w:color="auto"/>
      </w:divBdr>
    </w:div>
    <w:div w:id="1778404281">
      <w:bodyDiv w:val="1"/>
      <w:marLeft w:val="0"/>
      <w:marRight w:val="0"/>
      <w:marTop w:val="0"/>
      <w:marBottom w:val="0"/>
      <w:divBdr>
        <w:top w:val="none" w:sz="0" w:space="0" w:color="auto"/>
        <w:left w:val="none" w:sz="0" w:space="0" w:color="auto"/>
        <w:bottom w:val="none" w:sz="0" w:space="0" w:color="auto"/>
        <w:right w:val="none" w:sz="0" w:space="0" w:color="auto"/>
      </w:divBdr>
    </w:div>
    <w:div w:id="1789009151">
      <w:bodyDiv w:val="1"/>
      <w:marLeft w:val="0"/>
      <w:marRight w:val="0"/>
      <w:marTop w:val="0"/>
      <w:marBottom w:val="0"/>
      <w:divBdr>
        <w:top w:val="none" w:sz="0" w:space="0" w:color="auto"/>
        <w:left w:val="none" w:sz="0" w:space="0" w:color="auto"/>
        <w:bottom w:val="none" w:sz="0" w:space="0" w:color="auto"/>
        <w:right w:val="none" w:sz="0" w:space="0" w:color="auto"/>
      </w:divBdr>
    </w:div>
    <w:div w:id="1842311605">
      <w:bodyDiv w:val="1"/>
      <w:marLeft w:val="0"/>
      <w:marRight w:val="0"/>
      <w:marTop w:val="0"/>
      <w:marBottom w:val="0"/>
      <w:divBdr>
        <w:top w:val="none" w:sz="0" w:space="0" w:color="auto"/>
        <w:left w:val="none" w:sz="0" w:space="0" w:color="auto"/>
        <w:bottom w:val="none" w:sz="0" w:space="0" w:color="auto"/>
        <w:right w:val="none" w:sz="0" w:space="0" w:color="auto"/>
      </w:divBdr>
    </w:div>
    <w:div w:id="1848789156">
      <w:bodyDiv w:val="1"/>
      <w:marLeft w:val="0"/>
      <w:marRight w:val="0"/>
      <w:marTop w:val="0"/>
      <w:marBottom w:val="0"/>
      <w:divBdr>
        <w:top w:val="none" w:sz="0" w:space="0" w:color="auto"/>
        <w:left w:val="none" w:sz="0" w:space="0" w:color="auto"/>
        <w:bottom w:val="none" w:sz="0" w:space="0" w:color="auto"/>
        <w:right w:val="none" w:sz="0" w:space="0" w:color="auto"/>
      </w:divBdr>
    </w:div>
    <w:div w:id="1853059671">
      <w:bodyDiv w:val="1"/>
      <w:marLeft w:val="0"/>
      <w:marRight w:val="0"/>
      <w:marTop w:val="0"/>
      <w:marBottom w:val="0"/>
      <w:divBdr>
        <w:top w:val="none" w:sz="0" w:space="0" w:color="auto"/>
        <w:left w:val="none" w:sz="0" w:space="0" w:color="auto"/>
        <w:bottom w:val="none" w:sz="0" w:space="0" w:color="auto"/>
        <w:right w:val="none" w:sz="0" w:space="0" w:color="auto"/>
      </w:divBdr>
    </w:div>
    <w:div w:id="1861091510">
      <w:bodyDiv w:val="1"/>
      <w:marLeft w:val="0"/>
      <w:marRight w:val="0"/>
      <w:marTop w:val="0"/>
      <w:marBottom w:val="0"/>
      <w:divBdr>
        <w:top w:val="none" w:sz="0" w:space="0" w:color="auto"/>
        <w:left w:val="none" w:sz="0" w:space="0" w:color="auto"/>
        <w:bottom w:val="none" w:sz="0" w:space="0" w:color="auto"/>
        <w:right w:val="none" w:sz="0" w:space="0" w:color="auto"/>
      </w:divBdr>
    </w:div>
    <w:div w:id="1871407487">
      <w:bodyDiv w:val="1"/>
      <w:marLeft w:val="0"/>
      <w:marRight w:val="0"/>
      <w:marTop w:val="0"/>
      <w:marBottom w:val="0"/>
      <w:divBdr>
        <w:top w:val="none" w:sz="0" w:space="0" w:color="auto"/>
        <w:left w:val="none" w:sz="0" w:space="0" w:color="auto"/>
        <w:bottom w:val="none" w:sz="0" w:space="0" w:color="auto"/>
        <w:right w:val="none" w:sz="0" w:space="0" w:color="auto"/>
      </w:divBdr>
    </w:div>
    <w:div w:id="1895122488">
      <w:bodyDiv w:val="1"/>
      <w:marLeft w:val="0"/>
      <w:marRight w:val="0"/>
      <w:marTop w:val="0"/>
      <w:marBottom w:val="0"/>
      <w:divBdr>
        <w:top w:val="none" w:sz="0" w:space="0" w:color="auto"/>
        <w:left w:val="none" w:sz="0" w:space="0" w:color="auto"/>
        <w:bottom w:val="none" w:sz="0" w:space="0" w:color="auto"/>
        <w:right w:val="none" w:sz="0" w:space="0" w:color="auto"/>
      </w:divBdr>
    </w:div>
    <w:div w:id="1903787472">
      <w:bodyDiv w:val="1"/>
      <w:marLeft w:val="0"/>
      <w:marRight w:val="0"/>
      <w:marTop w:val="0"/>
      <w:marBottom w:val="0"/>
      <w:divBdr>
        <w:top w:val="none" w:sz="0" w:space="0" w:color="auto"/>
        <w:left w:val="none" w:sz="0" w:space="0" w:color="auto"/>
        <w:bottom w:val="none" w:sz="0" w:space="0" w:color="auto"/>
        <w:right w:val="none" w:sz="0" w:space="0" w:color="auto"/>
      </w:divBdr>
      <w:divsChild>
        <w:div w:id="1527063451">
          <w:marLeft w:val="0"/>
          <w:marRight w:val="0"/>
          <w:marTop w:val="0"/>
          <w:marBottom w:val="0"/>
          <w:divBdr>
            <w:top w:val="none" w:sz="0" w:space="0" w:color="auto"/>
            <w:left w:val="none" w:sz="0" w:space="0" w:color="auto"/>
            <w:bottom w:val="none" w:sz="0" w:space="0" w:color="auto"/>
            <w:right w:val="none" w:sz="0" w:space="0" w:color="auto"/>
          </w:divBdr>
          <w:divsChild>
            <w:div w:id="149205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7925">
      <w:bodyDiv w:val="1"/>
      <w:marLeft w:val="0"/>
      <w:marRight w:val="0"/>
      <w:marTop w:val="0"/>
      <w:marBottom w:val="0"/>
      <w:divBdr>
        <w:top w:val="none" w:sz="0" w:space="0" w:color="auto"/>
        <w:left w:val="none" w:sz="0" w:space="0" w:color="auto"/>
        <w:bottom w:val="none" w:sz="0" w:space="0" w:color="auto"/>
        <w:right w:val="none" w:sz="0" w:space="0" w:color="auto"/>
      </w:divBdr>
    </w:div>
    <w:div w:id="1950695603">
      <w:bodyDiv w:val="1"/>
      <w:marLeft w:val="0"/>
      <w:marRight w:val="0"/>
      <w:marTop w:val="0"/>
      <w:marBottom w:val="0"/>
      <w:divBdr>
        <w:top w:val="none" w:sz="0" w:space="0" w:color="auto"/>
        <w:left w:val="none" w:sz="0" w:space="0" w:color="auto"/>
        <w:bottom w:val="none" w:sz="0" w:space="0" w:color="auto"/>
        <w:right w:val="none" w:sz="0" w:space="0" w:color="auto"/>
      </w:divBdr>
    </w:div>
    <w:div w:id="1979646230">
      <w:bodyDiv w:val="1"/>
      <w:marLeft w:val="0"/>
      <w:marRight w:val="0"/>
      <w:marTop w:val="0"/>
      <w:marBottom w:val="0"/>
      <w:divBdr>
        <w:top w:val="none" w:sz="0" w:space="0" w:color="auto"/>
        <w:left w:val="none" w:sz="0" w:space="0" w:color="auto"/>
        <w:bottom w:val="none" w:sz="0" w:space="0" w:color="auto"/>
        <w:right w:val="none" w:sz="0" w:space="0" w:color="auto"/>
      </w:divBdr>
    </w:div>
    <w:div w:id="1981953646">
      <w:bodyDiv w:val="1"/>
      <w:marLeft w:val="0"/>
      <w:marRight w:val="0"/>
      <w:marTop w:val="0"/>
      <w:marBottom w:val="0"/>
      <w:divBdr>
        <w:top w:val="none" w:sz="0" w:space="0" w:color="auto"/>
        <w:left w:val="none" w:sz="0" w:space="0" w:color="auto"/>
        <w:bottom w:val="none" w:sz="0" w:space="0" w:color="auto"/>
        <w:right w:val="none" w:sz="0" w:space="0" w:color="auto"/>
      </w:divBdr>
    </w:div>
    <w:div w:id="1987860016">
      <w:bodyDiv w:val="1"/>
      <w:marLeft w:val="0"/>
      <w:marRight w:val="0"/>
      <w:marTop w:val="0"/>
      <w:marBottom w:val="0"/>
      <w:divBdr>
        <w:top w:val="none" w:sz="0" w:space="0" w:color="auto"/>
        <w:left w:val="none" w:sz="0" w:space="0" w:color="auto"/>
        <w:bottom w:val="none" w:sz="0" w:space="0" w:color="auto"/>
        <w:right w:val="none" w:sz="0" w:space="0" w:color="auto"/>
      </w:divBdr>
    </w:div>
    <w:div w:id="2003044867">
      <w:bodyDiv w:val="1"/>
      <w:marLeft w:val="0"/>
      <w:marRight w:val="0"/>
      <w:marTop w:val="0"/>
      <w:marBottom w:val="0"/>
      <w:divBdr>
        <w:top w:val="none" w:sz="0" w:space="0" w:color="auto"/>
        <w:left w:val="none" w:sz="0" w:space="0" w:color="auto"/>
        <w:bottom w:val="none" w:sz="0" w:space="0" w:color="auto"/>
        <w:right w:val="none" w:sz="0" w:space="0" w:color="auto"/>
      </w:divBdr>
    </w:div>
    <w:div w:id="2004770184">
      <w:bodyDiv w:val="1"/>
      <w:marLeft w:val="0"/>
      <w:marRight w:val="0"/>
      <w:marTop w:val="0"/>
      <w:marBottom w:val="0"/>
      <w:divBdr>
        <w:top w:val="none" w:sz="0" w:space="0" w:color="auto"/>
        <w:left w:val="none" w:sz="0" w:space="0" w:color="auto"/>
        <w:bottom w:val="none" w:sz="0" w:space="0" w:color="auto"/>
        <w:right w:val="none" w:sz="0" w:space="0" w:color="auto"/>
      </w:divBdr>
    </w:div>
    <w:div w:id="2018077042">
      <w:bodyDiv w:val="1"/>
      <w:marLeft w:val="0"/>
      <w:marRight w:val="0"/>
      <w:marTop w:val="0"/>
      <w:marBottom w:val="0"/>
      <w:divBdr>
        <w:top w:val="none" w:sz="0" w:space="0" w:color="auto"/>
        <w:left w:val="none" w:sz="0" w:space="0" w:color="auto"/>
        <w:bottom w:val="none" w:sz="0" w:space="0" w:color="auto"/>
        <w:right w:val="none" w:sz="0" w:space="0" w:color="auto"/>
      </w:divBdr>
    </w:div>
    <w:div w:id="2023626609">
      <w:bodyDiv w:val="1"/>
      <w:marLeft w:val="0"/>
      <w:marRight w:val="0"/>
      <w:marTop w:val="0"/>
      <w:marBottom w:val="0"/>
      <w:divBdr>
        <w:top w:val="none" w:sz="0" w:space="0" w:color="auto"/>
        <w:left w:val="none" w:sz="0" w:space="0" w:color="auto"/>
        <w:bottom w:val="none" w:sz="0" w:space="0" w:color="auto"/>
        <w:right w:val="none" w:sz="0" w:space="0" w:color="auto"/>
      </w:divBdr>
    </w:div>
    <w:div w:id="2024479619">
      <w:bodyDiv w:val="1"/>
      <w:marLeft w:val="0"/>
      <w:marRight w:val="0"/>
      <w:marTop w:val="0"/>
      <w:marBottom w:val="0"/>
      <w:divBdr>
        <w:top w:val="none" w:sz="0" w:space="0" w:color="auto"/>
        <w:left w:val="none" w:sz="0" w:space="0" w:color="auto"/>
        <w:bottom w:val="none" w:sz="0" w:space="0" w:color="auto"/>
        <w:right w:val="none" w:sz="0" w:space="0" w:color="auto"/>
      </w:divBdr>
    </w:div>
    <w:div w:id="2036953946">
      <w:bodyDiv w:val="1"/>
      <w:marLeft w:val="0"/>
      <w:marRight w:val="0"/>
      <w:marTop w:val="0"/>
      <w:marBottom w:val="0"/>
      <w:divBdr>
        <w:top w:val="none" w:sz="0" w:space="0" w:color="auto"/>
        <w:left w:val="none" w:sz="0" w:space="0" w:color="auto"/>
        <w:bottom w:val="none" w:sz="0" w:space="0" w:color="auto"/>
        <w:right w:val="none" w:sz="0" w:space="0" w:color="auto"/>
      </w:divBdr>
    </w:div>
    <w:div w:id="2060588220">
      <w:bodyDiv w:val="1"/>
      <w:marLeft w:val="0"/>
      <w:marRight w:val="0"/>
      <w:marTop w:val="0"/>
      <w:marBottom w:val="0"/>
      <w:divBdr>
        <w:top w:val="none" w:sz="0" w:space="0" w:color="auto"/>
        <w:left w:val="none" w:sz="0" w:space="0" w:color="auto"/>
        <w:bottom w:val="none" w:sz="0" w:space="0" w:color="auto"/>
        <w:right w:val="none" w:sz="0" w:space="0" w:color="auto"/>
      </w:divBdr>
    </w:div>
    <w:div w:id="2076664971">
      <w:bodyDiv w:val="1"/>
      <w:marLeft w:val="0"/>
      <w:marRight w:val="0"/>
      <w:marTop w:val="0"/>
      <w:marBottom w:val="0"/>
      <w:divBdr>
        <w:top w:val="none" w:sz="0" w:space="0" w:color="auto"/>
        <w:left w:val="none" w:sz="0" w:space="0" w:color="auto"/>
        <w:bottom w:val="none" w:sz="0" w:space="0" w:color="auto"/>
        <w:right w:val="none" w:sz="0" w:space="0" w:color="auto"/>
      </w:divBdr>
    </w:div>
    <w:div w:id="2086753839">
      <w:bodyDiv w:val="1"/>
      <w:marLeft w:val="0"/>
      <w:marRight w:val="0"/>
      <w:marTop w:val="0"/>
      <w:marBottom w:val="0"/>
      <w:divBdr>
        <w:top w:val="none" w:sz="0" w:space="0" w:color="auto"/>
        <w:left w:val="none" w:sz="0" w:space="0" w:color="auto"/>
        <w:bottom w:val="none" w:sz="0" w:space="0" w:color="auto"/>
        <w:right w:val="none" w:sz="0" w:space="0" w:color="auto"/>
      </w:divBdr>
    </w:div>
    <w:div w:id="2114475910">
      <w:bodyDiv w:val="1"/>
      <w:marLeft w:val="0"/>
      <w:marRight w:val="0"/>
      <w:marTop w:val="0"/>
      <w:marBottom w:val="0"/>
      <w:divBdr>
        <w:top w:val="none" w:sz="0" w:space="0" w:color="auto"/>
        <w:left w:val="none" w:sz="0" w:space="0" w:color="auto"/>
        <w:bottom w:val="none" w:sz="0" w:space="0" w:color="auto"/>
        <w:right w:val="none" w:sz="0" w:space="0" w:color="auto"/>
      </w:divBdr>
    </w:div>
    <w:div w:id="2119794037">
      <w:bodyDiv w:val="1"/>
      <w:marLeft w:val="0"/>
      <w:marRight w:val="0"/>
      <w:marTop w:val="0"/>
      <w:marBottom w:val="0"/>
      <w:divBdr>
        <w:top w:val="none" w:sz="0" w:space="0" w:color="auto"/>
        <w:left w:val="none" w:sz="0" w:space="0" w:color="auto"/>
        <w:bottom w:val="none" w:sz="0" w:space="0" w:color="auto"/>
        <w:right w:val="none" w:sz="0" w:space="0" w:color="auto"/>
      </w:divBdr>
    </w:div>
    <w:div w:id="2134782181">
      <w:bodyDiv w:val="1"/>
      <w:marLeft w:val="0"/>
      <w:marRight w:val="0"/>
      <w:marTop w:val="0"/>
      <w:marBottom w:val="0"/>
      <w:divBdr>
        <w:top w:val="none" w:sz="0" w:space="0" w:color="auto"/>
        <w:left w:val="none" w:sz="0" w:space="0" w:color="auto"/>
        <w:bottom w:val="none" w:sz="0" w:space="0" w:color="auto"/>
        <w:right w:val="none" w:sz="0" w:space="0" w:color="auto"/>
      </w:divBdr>
    </w:div>
    <w:div w:id="2138327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7.png"/><Relationship Id="rId33" Type="http://schemas.openxmlformats.org/officeDocument/2006/relationships/chart" Target="charts/chart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emf"/><Relationship Id="rId35" Type="http://schemas.microsoft.com/office/2011/relationships/people" Target="peop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odyrice\Desktop\Darlingtonia\structure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DeltaK = mean(|L"(K)|)</a:t>
            </a:r>
            <a:r>
              <a:rPr lang="en-US" baseline="0"/>
              <a:t> / sd(L(K))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'[structureresults.xlsx]Sheet1 (2)'!$L$6:$L$14</c:f>
              <c:numCache>
                <c:formatCode>General</c:formatCode>
                <c:ptCount val="9"/>
                <c:pt idx="0">
                  <c:v>2</c:v>
                </c:pt>
                <c:pt idx="1">
                  <c:v>3</c:v>
                </c:pt>
                <c:pt idx="2">
                  <c:v>4</c:v>
                </c:pt>
                <c:pt idx="3">
                  <c:v>5</c:v>
                </c:pt>
                <c:pt idx="4">
                  <c:v>6</c:v>
                </c:pt>
                <c:pt idx="5">
                  <c:v>7</c:v>
                </c:pt>
                <c:pt idx="6">
                  <c:v>8</c:v>
                </c:pt>
                <c:pt idx="7">
                  <c:v>9</c:v>
                </c:pt>
                <c:pt idx="8">
                  <c:v>10</c:v>
                </c:pt>
              </c:numCache>
            </c:numRef>
          </c:cat>
          <c:val>
            <c:numRef>
              <c:f>'[structureresults.xlsx]Sheet1 (2)'!$R$6:$R$14</c:f>
              <c:numCache>
                <c:formatCode>General</c:formatCode>
                <c:ptCount val="9"/>
                <c:pt idx="0">
                  <c:v>9.4021771254966584</c:v>
                </c:pt>
                <c:pt idx="1">
                  <c:v>10.43303537845968</c:v>
                </c:pt>
                <c:pt idx="2">
                  <c:v>3.498240204298479</c:v>
                </c:pt>
                <c:pt idx="3">
                  <c:v>1.2175090477896271</c:v>
                </c:pt>
                <c:pt idx="4">
                  <c:v>0.74181570566994603</c:v>
                </c:pt>
                <c:pt idx="5">
                  <c:v>0.33253137091954099</c:v>
                </c:pt>
                <c:pt idx="6">
                  <c:v>0.56312188969671195</c:v>
                </c:pt>
                <c:pt idx="7">
                  <c:v>0.54379579432476699</c:v>
                </c:pt>
                <c:pt idx="8">
                  <c:v>1.623837792253954</c:v>
                </c:pt>
              </c:numCache>
            </c:numRef>
          </c:val>
          <c:smooth val="0"/>
          <c:extLst>
            <c:ext xmlns:c16="http://schemas.microsoft.com/office/drawing/2014/chart" uri="{C3380CC4-5D6E-409C-BE32-E72D297353CC}">
              <c16:uniqueId val="{00000000-4197-4F63-9B39-3F27CBC04C3E}"/>
            </c:ext>
          </c:extLst>
        </c:ser>
        <c:dLbls>
          <c:showLegendKey val="0"/>
          <c:showVal val="0"/>
          <c:showCatName val="0"/>
          <c:showSerName val="0"/>
          <c:showPercent val="0"/>
          <c:showBubbleSize val="0"/>
        </c:dLbls>
        <c:smooth val="0"/>
        <c:axId val="-1328099296"/>
        <c:axId val="-1328096176"/>
      </c:lineChart>
      <c:catAx>
        <c:axId val="-1328099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096176"/>
        <c:crosses val="autoZero"/>
        <c:auto val="1"/>
        <c:lblAlgn val="ctr"/>
        <c:lblOffset val="100"/>
        <c:noMultiLvlLbl val="0"/>
      </c:catAx>
      <c:valAx>
        <c:axId val="-132809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Delta 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099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C784509-91A2-174D-9CC7-E2E8D7336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25</Pages>
  <Words>8458</Words>
  <Characters>48215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CSU Chico</Company>
  <LinksUpToDate>false</LinksUpToDate>
  <CharactersWithSpaces>56560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Cody Rice</dc:creator>
  <cp:lastModifiedBy>Hemstrom, William Beryl</cp:lastModifiedBy>
  <cp:revision>127</cp:revision>
  <dcterms:created xsi:type="dcterms:W3CDTF">2022-03-31T23:17:00Z</dcterms:created>
  <dcterms:modified xsi:type="dcterms:W3CDTF">2023-05-09T20:47:00Z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2023-01-20T00:02:10Z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4a65f870-f166-429d-8dd1-cb14736fa3c4</vt:lpwstr>
  </property>
  <property fmtid="{D5CDD505-2E9C-101B-9397-08002B2CF9AE}" pid="8" name="MSIP_Label_4044bd30-2ed7-4c9d-9d12-46200872a97b_ContentBits">
    <vt:lpwstr>0</vt:lpwstr>
  </property>
</Properties>
</file>